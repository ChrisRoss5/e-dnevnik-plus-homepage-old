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16ED95" w14:textId="2BCCB2CC" w:rsidR="007E6771" w:rsidRPr="008D1D7C" w:rsidRDefault="007B040A" w:rsidP="007B040A">
      <w:pPr>
        <w:spacing w:before="360"/>
        <w:jc w:val="center"/>
        <w:rPr>
          <w:b/>
          <w:color w:val="2296DA"/>
          <w:sz w:val="72"/>
          <w:szCs w:val="72"/>
        </w:rPr>
      </w:pPr>
      <w:r w:rsidRPr="008D1D7C">
        <w:rPr>
          <w:b/>
          <w:color w:val="235694"/>
          <w:sz w:val="72"/>
          <w:szCs w:val="72"/>
        </w:rPr>
        <w:t>e-Dnevnik</w:t>
      </w:r>
      <w:r w:rsidRPr="008D1D7C">
        <w:rPr>
          <w:b/>
          <w:sz w:val="72"/>
          <w:szCs w:val="72"/>
        </w:rPr>
        <w:t xml:space="preserve"> </w:t>
      </w:r>
      <w:r w:rsidRPr="008D1D7C">
        <w:rPr>
          <w:b/>
          <w:color w:val="2296DA"/>
          <w:sz w:val="72"/>
          <w:szCs w:val="72"/>
        </w:rPr>
        <w:t>Plus</w:t>
      </w:r>
    </w:p>
    <w:p w14:paraId="46185565" w14:textId="344160D5" w:rsidR="007A5A6A" w:rsidRPr="008D1D7C" w:rsidRDefault="00D273FC" w:rsidP="00D273FC">
      <w:pPr>
        <w:jc w:val="center"/>
        <w:rPr>
          <w:b/>
          <w:color w:val="002060"/>
          <w:sz w:val="28"/>
          <w:szCs w:val="28"/>
        </w:rPr>
      </w:pPr>
      <w:r w:rsidRPr="008D1D7C">
        <w:rPr>
          <w:b/>
          <w:color w:val="002060"/>
          <w:sz w:val="28"/>
          <w:szCs w:val="28"/>
        </w:rPr>
        <w:t>KORISNIČKE UPUTE I DOKUMENTACIJA</w:t>
      </w:r>
    </w:p>
    <w:p w14:paraId="53A9C4F4" w14:textId="66F4162C" w:rsidR="005769DE" w:rsidRPr="008D1D7C" w:rsidRDefault="007A5A6A" w:rsidP="007B040A">
      <w:pPr>
        <w:spacing w:before="360"/>
        <w:jc w:val="center"/>
        <w:rPr>
          <w:b/>
          <w:color w:val="2296DA"/>
          <w:sz w:val="72"/>
          <w:szCs w:val="72"/>
        </w:rPr>
      </w:pPr>
      <w:r w:rsidRPr="008D1D7C">
        <w:rPr>
          <w:noProof/>
          <w:sz w:val="72"/>
          <w:szCs w:val="72"/>
          <w:lang w:eastAsia="hr-HR"/>
        </w:rPr>
        <w:drawing>
          <wp:anchor distT="0" distB="0" distL="114300" distR="114300" simplePos="0" relativeHeight="251571712" behindDoc="1" locked="0" layoutInCell="1" allowOverlap="1" wp14:anchorId="0CA1A601" wp14:editId="64369794">
            <wp:simplePos x="0" y="0"/>
            <wp:positionH relativeFrom="margin">
              <wp:align>center</wp:align>
            </wp:positionH>
            <wp:positionV relativeFrom="paragraph">
              <wp:posOffset>128905</wp:posOffset>
            </wp:positionV>
            <wp:extent cx="3604831" cy="22479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4831" cy="224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F5993C" w14:textId="5314367D" w:rsidR="005769DE" w:rsidRPr="008D1D7C" w:rsidRDefault="00007FCB" w:rsidP="00007FCB">
      <w:pPr>
        <w:tabs>
          <w:tab w:val="left" w:pos="5960"/>
        </w:tabs>
        <w:spacing w:before="360"/>
        <w:jc w:val="left"/>
        <w:rPr>
          <w:b/>
          <w:color w:val="2296DA"/>
          <w:sz w:val="72"/>
          <w:szCs w:val="72"/>
        </w:rPr>
      </w:pPr>
      <w:r w:rsidRPr="008D1D7C">
        <w:rPr>
          <w:b/>
          <w:color w:val="2296DA"/>
          <w:sz w:val="72"/>
          <w:szCs w:val="72"/>
        </w:rPr>
        <w:tab/>
      </w:r>
    </w:p>
    <w:p w14:paraId="13046F69" w14:textId="77777777" w:rsidR="005769DE" w:rsidRPr="008D1D7C" w:rsidRDefault="005769DE" w:rsidP="007B040A">
      <w:pPr>
        <w:spacing w:before="360"/>
        <w:jc w:val="center"/>
        <w:rPr>
          <w:b/>
          <w:color w:val="2296DA"/>
          <w:sz w:val="72"/>
          <w:szCs w:val="72"/>
        </w:rPr>
      </w:pPr>
    </w:p>
    <w:p w14:paraId="1F9A0D95" w14:textId="6CD019CD" w:rsidR="007E6771" w:rsidRPr="008D1D7C" w:rsidRDefault="00B10397" w:rsidP="004B77ED">
      <w:pPr>
        <w:jc w:val="left"/>
        <w:rPr>
          <w:b/>
          <w:color w:val="2296DA"/>
          <w:sz w:val="72"/>
          <w:szCs w:val="72"/>
        </w:rPr>
      </w:pPr>
      <w:r w:rsidRPr="008D1D7C">
        <w:rPr>
          <w:b/>
          <w:noProof/>
          <w:color w:val="235694"/>
          <w:sz w:val="72"/>
          <w:szCs w:val="72"/>
          <w:lang w:eastAsia="hr-HR"/>
        </w:rPr>
        <mc:AlternateContent>
          <mc:Choice Requires="wps">
            <w:drawing>
              <wp:anchor distT="45720" distB="45720" distL="114300" distR="114300" simplePos="0" relativeHeight="251572736" behindDoc="0" locked="0" layoutInCell="1" allowOverlap="1" wp14:anchorId="01EE8C61" wp14:editId="1D6200A7">
                <wp:simplePos x="0" y="0"/>
                <wp:positionH relativeFrom="column">
                  <wp:posOffset>1849120</wp:posOffset>
                </wp:positionH>
                <wp:positionV relativeFrom="paragraph">
                  <wp:posOffset>7403633</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272F71C" w14:textId="767C89D7" w:rsidR="00393090" w:rsidRPr="007E6771" w:rsidRDefault="00393090" w:rsidP="00B3158D">
                            <w:pPr>
                              <w:jc w:val="center"/>
                              <w:rPr>
                                <w:i/>
                                <w:sz w:val="28"/>
                                <w:szCs w:val="28"/>
                              </w:rPr>
                            </w:pPr>
                            <w:r w:rsidRPr="007E6771">
                              <w:rPr>
                                <w:i/>
                                <w:sz w:val="28"/>
                                <w:szCs w:val="28"/>
                              </w:rPr>
                              <w:t>Kristijan Rosandić</w:t>
                            </w:r>
                            <w:r>
                              <w:rPr>
                                <w:i/>
                                <w:sz w:val="28"/>
                                <w:szCs w:val="28"/>
                              </w:rPr>
                              <w:t>, 2020.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1EE8C61" id="_x0000_t202" coordsize="21600,21600" o:spt="202" path="m,l,21600r21600,l21600,xe">
                <v:stroke joinstyle="miter"/>
                <v:path gradientshapeok="t" o:connecttype="rect"/>
              </v:shapetype>
              <v:shape id="Text Box 2" o:spid="_x0000_s1026" type="#_x0000_t202" style="position:absolute;margin-left:145.6pt;margin-top:582.95pt;width:185.9pt;height:110.6pt;z-index:2515727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UhIQIAAB4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" stroked="f">
                <v:textbox style="mso-fit-shape-to-text:t">
                  <w:txbxContent>
                    <w:p w14:paraId="3272F71C" w14:textId="767C89D7" w:rsidR="00393090" w:rsidRPr="007E6771" w:rsidRDefault="00393090" w:rsidP="00B3158D">
                      <w:pPr>
                        <w:jc w:val="center"/>
                        <w:rPr>
                          <w:i/>
                          <w:sz w:val="28"/>
                          <w:szCs w:val="28"/>
                        </w:rPr>
                      </w:pPr>
                      <w:r w:rsidRPr="007E6771">
                        <w:rPr>
                          <w:i/>
                          <w:sz w:val="28"/>
                          <w:szCs w:val="28"/>
                        </w:rPr>
                        <w:t>Kristijan Rosandić</w:t>
                      </w:r>
                      <w:r>
                        <w:rPr>
                          <w:i/>
                          <w:sz w:val="28"/>
                          <w:szCs w:val="28"/>
                        </w:rPr>
                        <w:t>, 2020.</w:t>
                      </w:r>
                    </w:p>
                  </w:txbxContent>
                </v:textbox>
                <w10:wrap type="square"/>
              </v:shape>
            </w:pict>
          </mc:Fallback>
        </mc:AlternateContent>
      </w:r>
      <w:r w:rsidR="007E6771" w:rsidRPr="008D1D7C">
        <w:rPr>
          <w:b/>
          <w:color w:val="2296DA"/>
          <w:sz w:val="72"/>
          <w:szCs w:val="72"/>
        </w:rPr>
        <w:br w:type="page"/>
      </w:r>
      <w:r w:rsidR="004B77ED" w:rsidRPr="008D1D7C">
        <w:rPr>
          <w:b/>
          <w:color w:val="2296DA"/>
          <w:sz w:val="72"/>
          <w:szCs w:val="72"/>
        </w:rPr>
        <w:lastRenderedPageBreak/>
        <w:br w:type="page"/>
      </w:r>
    </w:p>
    <w:bookmarkStart w:id="0" w:name="_Toc27955212" w:displacedByCustomXml="next"/>
    <w:bookmarkStart w:id="1" w:name="_Toc23281337" w:displacedByCustomXml="next"/>
    <w:sdt>
      <w:sdtPr>
        <w:rPr>
          <w:rFonts w:asciiTheme="minorHAnsi" w:hAnsiTheme="minorHAnsi"/>
          <w:sz w:val="56"/>
          <w:szCs w:val="56"/>
        </w:rPr>
        <w:id w:val="1173233704"/>
        <w:docPartObj>
          <w:docPartGallery w:val="Table of Contents"/>
          <w:docPartUnique/>
        </w:docPartObj>
      </w:sdtPr>
      <w:sdtEndPr>
        <w:rPr>
          <w:b/>
          <w:bCs/>
          <w:sz w:val="24"/>
          <w:szCs w:val="22"/>
        </w:rPr>
      </w:sdtEndPr>
      <w:sdtContent>
        <w:p w14:paraId="6DA8F17B" w14:textId="12A025BC" w:rsidR="006B3BF3" w:rsidRPr="008D1D7C" w:rsidRDefault="006B3BF3" w:rsidP="006B3BF3">
          <w:pPr>
            <w:pStyle w:val="NoSpacing"/>
            <w:ind w:firstLine="708"/>
            <w:rPr>
              <w:rFonts w:asciiTheme="majorHAnsi" w:eastAsiaTheme="majorEastAsia" w:hAnsiTheme="majorHAnsi" w:cstheme="majorHAnsi"/>
              <w:b/>
              <w:bCs/>
              <w:color w:val="002060"/>
              <w:sz w:val="56"/>
              <w:szCs w:val="56"/>
            </w:rPr>
          </w:pPr>
          <w:r w:rsidRPr="008D1D7C">
            <w:rPr>
              <w:rFonts w:asciiTheme="minorHAnsi" w:eastAsiaTheme="majorEastAsia" w:hAnsiTheme="minorHAnsi" w:cstheme="minorHAnsi"/>
              <w:b/>
              <w:bCs/>
              <w:color w:val="002060"/>
              <w:sz w:val="56"/>
              <w:szCs w:val="56"/>
            </w:rPr>
            <w:t>Sadržaj</w:t>
          </w:r>
        </w:p>
        <w:p w14:paraId="3BFAECEF" w14:textId="2B8DAB4C" w:rsidR="00136171" w:rsidRPr="008D1D7C" w:rsidRDefault="00136171" w:rsidP="006B3BF3">
          <w:pPr>
            <w:pStyle w:val="NoSpacing"/>
            <w:rPr>
              <w:rFonts w:ascii="Helvetica" w:eastAsiaTheme="majorEastAsia" w:hAnsi="Helvetica" w:cstheme="majorBidi"/>
              <w:color w:val="235694"/>
              <w:sz w:val="44"/>
              <w:szCs w:val="32"/>
            </w:rPr>
          </w:pPr>
          <w:r w:rsidRPr="008D1D7C">
            <w:rPr>
              <w:rFonts w:ascii="Helvetica" w:eastAsiaTheme="majorEastAsia" w:hAnsi="Helvetica" w:cstheme="majorBidi"/>
              <w:color w:val="235694"/>
              <w:sz w:val="44"/>
              <w:szCs w:val="32"/>
            </w:rPr>
            <w:br/>
          </w:r>
        </w:p>
        <w:bookmarkEnd w:id="1"/>
        <w:bookmarkEnd w:id="0"/>
        <w:p w14:paraId="0E104939" w14:textId="62879EC8" w:rsidR="00257AE1" w:rsidRDefault="002A0D5B">
          <w:pPr>
            <w:pStyle w:val="TOC1"/>
            <w:rPr>
              <w:rFonts w:eastAsiaTheme="minorEastAsia"/>
              <w:b w:val="0"/>
              <w:color w:val="auto"/>
              <w:sz w:val="22"/>
              <w:szCs w:val="22"/>
              <w:lang w:eastAsia="hr-HR"/>
            </w:rPr>
          </w:pPr>
          <w:r w:rsidRPr="008D1D7C">
            <w:fldChar w:fldCharType="begin"/>
          </w:r>
          <w:r w:rsidRPr="008D1D7C">
            <w:instrText xml:space="preserve"> TOC \o "1-</w:instrText>
          </w:r>
          <w:r w:rsidR="00C13659" w:rsidRPr="008D1D7C">
            <w:instrText>4</w:instrText>
          </w:r>
          <w:r w:rsidRPr="008D1D7C">
            <w:instrText xml:space="preserve">" \h \z \u </w:instrText>
          </w:r>
          <w:r w:rsidRPr="008D1D7C">
            <w:fldChar w:fldCharType="separate"/>
          </w:r>
          <w:hyperlink w:anchor="_Toc52484644" w:history="1">
            <w:r w:rsidR="00257AE1" w:rsidRPr="00DD526E">
              <w:rPr>
                <w:rStyle w:val="Hyperlink"/>
              </w:rPr>
              <w:t>1</w:t>
            </w:r>
            <w:r w:rsidR="00257AE1">
              <w:rPr>
                <w:rFonts w:eastAsiaTheme="minorEastAsia"/>
                <w:b w:val="0"/>
                <w:color w:val="auto"/>
                <w:sz w:val="22"/>
                <w:szCs w:val="22"/>
                <w:lang w:eastAsia="hr-HR"/>
              </w:rPr>
              <w:tab/>
            </w:r>
            <w:r w:rsidR="00257AE1" w:rsidRPr="00DD526E">
              <w:rPr>
                <w:rStyle w:val="Hyperlink"/>
              </w:rPr>
              <w:t>Uvod</w:t>
            </w:r>
            <w:r w:rsidR="00257AE1">
              <w:rPr>
                <w:webHidden/>
              </w:rPr>
              <w:tab/>
            </w:r>
            <w:r w:rsidR="00257AE1">
              <w:rPr>
                <w:webHidden/>
              </w:rPr>
              <w:fldChar w:fldCharType="begin"/>
            </w:r>
            <w:r w:rsidR="00257AE1">
              <w:rPr>
                <w:webHidden/>
              </w:rPr>
              <w:instrText xml:space="preserve"> PAGEREF _Toc52484644 \h </w:instrText>
            </w:r>
            <w:r w:rsidR="00257AE1">
              <w:rPr>
                <w:webHidden/>
              </w:rPr>
            </w:r>
            <w:r w:rsidR="00257AE1">
              <w:rPr>
                <w:webHidden/>
              </w:rPr>
              <w:fldChar w:fldCharType="separate"/>
            </w:r>
            <w:r w:rsidR="00257AE1">
              <w:rPr>
                <w:webHidden/>
              </w:rPr>
              <w:t>1</w:t>
            </w:r>
            <w:r w:rsidR="00257AE1">
              <w:rPr>
                <w:webHidden/>
              </w:rPr>
              <w:fldChar w:fldCharType="end"/>
            </w:r>
          </w:hyperlink>
        </w:p>
        <w:p w14:paraId="21D5CC8D" w14:textId="1CF3851F" w:rsidR="00257AE1" w:rsidRDefault="00257AE1">
          <w:pPr>
            <w:pStyle w:val="TOC2"/>
            <w:rPr>
              <w:rFonts w:eastAsiaTheme="minorEastAsia"/>
              <w:sz w:val="22"/>
              <w:szCs w:val="22"/>
              <w:lang w:eastAsia="hr-HR"/>
            </w:rPr>
          </w:pPr>
          <w:hyperlink w:anchor="_Toc52484645" w:history="1">
            <w:r w:rsidRPr="00DD526E">
              <w:rPr>
                <w:rStyle w:val="Hyperlink"/>
              </w:rPr>
              <w:t>1.1</w:t>
            </w:r>
            <w:r>
              <w:rPr>
                <w:rFonts w:eastAsiaTheme="minorEastAsia"/>
                <w:sz w:val="22"/>
                <w:szCs w:val="22"/>
                <w:lang w:eastAsia="hr-HR"/>
              </w:rPr>
              <w:tab/>
            </w:r>
            <w:r w:rsidRPr="00DD526E">
              <w:rPr>
                <w:rStyle w:val="Hyperlink"/>
              </w:rPr>
              <w:t>Osnovni pojmovi</w:t>
            </w:r>
            <w:r>
              <w:rPr>
                <w:webHidden/>
              </w:rPr>
              <w:tab/>
            </w:r>
            <w:r>
              <w:rPr>
                <w:webHidden/>
              </w:rPr>
              <w:fldChar w:fldCharType="begin"/>
            </w:r>
            <w:r>
              <w:rPr>
                <w:webHidden/>
              </w:rPr>
              <w:instrText xml:space="preserve"> PAGEREF _Toc52484645 \h </w:instrText>
            </w:r>
            <w:r>
              <w:rPr>
                <w:webHidden/>
              </w:rPr>
            </w:r>
            <w:r>
              <w:rPr>
                <w:webHidden/>
              </w:rPr>
              <w:fldChar w:fldCharType="separate"/>
            </w:r>
            <w:r>
              <w:rPr>
                <w:webHidden/>
              </w:rPr>
              <w:t>2</w:t>
            </w:r>
            <w:r>
              <w:rPr>
                <w:webHidden/>
              </w:rPr>
              <w:fldChar w:fldCharType="end"/>
            </w:r>
          </w:hyperlink>
        </w:p>
        <w:p w14:paraId="22150395" w14:textId="7AE594BF" w:rsidR="00257AE1" w:rsidRDefault="00257AE1">
          <w:pPr>
            <w:pStyle w:val="TOC2"/>
            <w:rPr>
              <w:rFonts w:eastAsiaTheme="minorEastAsia"/>
              <w:sz w:val="22"/>
              <w:szCs w:val="22"/>
              <w:lang w:eastAsia="hr-HR"/>
            </w:rPr>
          </w:pPr>
          <w:hyperlink w:anchor="_Toc52484646" w:history="1">
            <w:r w:rsidRPr="00DD526E">
              <w:rPr>
                <w:rStyle w:val="Hyperlink"/>
              </w:rPr>
              <w:t>1.2</w:t>
            </w:r>
            <w:r>
              <w:rPr>
                <w:rFonts w:eastAsiaTheme="minorEastAsia"/>
                <w:sz w:val="22"/>
                <w:szCs w:val="22"/>
                <w:lang w:eastAsia="hr-HR"/>
              </w:rPr>
              <w:tab/>
            </w:r>
            <w:r w:rsidRPr="00DD526E">
              <w:rPr>
                <w:rStyle w:val="Hyperlink"/>
              </w:rPr>
              <w:t>Upute za preuzimanje i deinstalaciju</w:t>
            </w:r>
            <w:r>
              <w:rPr>
                <w:webHidden/>
              </w:rPr>
              <w:tab/>
            </w:r>
            <w:r>
              <w:rPr>
                <w:webHidden/>
              </w:rPr>
              <w:fldChar w:fldCharType="begin"/>
            </w:r>
            <w:r>
              <w:rPr>
                <w:webHidden/>
              </w:rPr>
              <w:instrText xml:space="preserve"> PAGEREF _Toc52484646 \h </w:instrText>
            </w:r>
            <w:r>
              <w:rPr>
                <w:webHidden/>
              </w:rPr>
            </w:r>
            <w:r>
              <w:rPr>
                <w:webHidden/>
              </w:rPr>
              <w:fldChar w:fldCharType="separate"/>
            </w:r>
            <w:r>
              <w:rPr>
                <w:webHidden/>
              </w:rPr>
              <w:t>2</w:t>
            </w:r>
            <w:r>
              <w:rPr>
                <w:webHidden/>
              </w:rPr>
              <w:fldChar w:fldCharType="end"/>
            </w:r>
          </w:hyperlink>
        </w:p>
        <w:p w14:paraId="1B37341D" w14:textId="012A3F45" w:rsidR="00257AE1" w:rsidRDefault="00257AE1">
          <w:pPr>
            <w:pStyle w:val="TOC2"/>
            <w:rPr>
              <w:rFonts w:eastAsiaTheme="minorEastAsia"/>
              <w:sz w:val="22"/>
              <w:szCs w:val="22"/>
              <w:lang w:eastAsia="hr-HR"/>
            </w:rPr>
          </w:pPr>
          <w:hyperlink w:anchor="_Toc52484647" w:history="1">
            <w:r w:rsidRPr="00DD526E">
              <w:rPr>
                <w:rStyle w:val="Hyperlink"/>
              </w:rPr>
              <w:t>1.3</w:t>
            </w:r>
            <w:r>
              <w:rPr>
                <w:rFonts w:eastAsiaTheme="minorEastAsia"/>
                <w:sz w:val="22"/>
                <w:szCs w:val="22"/>
                <w:lang w:eastAsia="hr-HR"/>
              </w:rPr>
              <w:tab/>
            </w:r>
            <w:r w:rsidRPr="00DD526E">
              <w:rPr>
                <w:rStyle w:val="Hyperlink"/>
              </w:rPr>
              <w:t>Upute za korištenje</w:t>
            </w:r>
            <w:r>
              <w:rPr>
                <w:webHidden/>
              </w:rPr>
              <w:tab/>
            </w:r>
            <w:r>
              <w:rPr>
                <w:webHidden/>
              </w:rPr>
              <w:fldChar w:fldCharType="begin"/>
            </w:r>
            <w:r>
              <w:rPr>
                <w:webHidden/>
              </w:rPr>
              <w:instrText xml:space="preserve"> PAGEREF _Toc52484647 \h </w:instrText>
            </w:r>
            <w:r>
              <w:rPr>
                <w:webHidden/>
              </w:rPr>
            </w:r>
            <w:r>
              <w:rPr>
                <w:webHidden/>
              </w:rPr>
              <w:fldChar w:fldCharType="separate"/>
            </w:r>
            <w:r>
              <w:rPr>
                <w:webHidden/>
              </w:rPr>
              <w:t>5</w:t>
            </w:r>
            <w:r>
              <w:rPr>
                <w:webHidden/>
              </w:rPr>
              <w:fldChar w:fldCharType="end"/>
            </w:r>
          </w:hyperlink>
        </w:p>
        <w:p w14:paraId="2FD6ECDD" w14:textId="2B4D6300"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648" w:history="1">
            <w:r w:rsidRPr="00DD526E">
              <w:rPr>
                <w:rStyle w:val="Hyperlink"/>
              </w:rPr>
              <w:t>1.3.1</w:t>
            </w:r>
            <w:r>
              <w:rPr>
                <w:rFonts w:eastAsiaTheme="minorEastAsia"/>
                <w:sz w:val="22"/>
                <w:szCs w:val="22"/>
                <w:lang w:eastAsia="hr-HR"/>
                <w14:scene3d>
                  <w14:camera w14:prst="orthographicFront"/>
                  <w14:lightRig w14:rig="threePt" w14:dir="t">
                    <w14:rot w14:lat="0" w14:lon="0" w14:rev="0"/>
                  </w14:lightRig>
                </w14:scene3d>
              </w:rPr>
              <w:tab/>
            </w:r>
            <w:r w:rsidRPr="00DD526E">
              <w:rPr>
                <w:rStyle w:val="Hyperlink"/>
              </w:rPr>
              <w:t>Postavke proširenja</w:t>
            </w:r>
            <w:r>
              <w:rPr>
                <w:webHidden/>
              </w:rPr>
              <w:tab/>
            </w:r>
            <w:r>
              <w:rPr>
                <w:webHidden/>
              </w:rPr>
              <w:fldChar w:fldCharType="begin"/>
            </w:r>
            <w:r>
              <w:rPr>
                <w:webHidden/>
              </w:rPr>
              <w:instrText xml:space="preserve"> PAGEREF _Toc52484648 \h </w:instrText>
            </w:r>
            <w:r>
              <w:rPr>
                <w:webHidden/>
              </w:rPr>
            </w:r>
            <w:r>
              <w:rPr>
                <w:webHidden/>
              </w:rPr>
              <w:fldChar w:fldCharType="separate"/>
            </w:r>
            <w:r>
              <w:rPr>
                <w:webHidden/>
              </w:rPr>
              <w:t>5</w:t>
            </w:r>
            <w:r>
              <w:rPr>
                <w:webHidden/>
              </w:rPr>
              <w:fldChar w:fldCharType="end"/>
            </w:r>
          </w:hyperlink>
        </w:p>
        <w:p w14:paraId="6349BA31" w14:textId="3D6B4303" w:rsidR="00257AE1" w:rsidRDefault="00257AE1">
          <w:pPr>
            <w:pStyle w:val="TOC4"/>
            <w:rPr>
              <w:rFonts w:eastAsiaTheme="minorEastAsia"/>
              <w:i w:val="0"/>
              <w:sz w:val="22"/>
              <w:szCs w:val="22"/>
              <w:lang w:eastAsia="hr-HR"/>
              <w14:scene3d>
                <w14:camera w14:prst="orthographicFront"/>
                <w14:lightRig w14:rig="threePt" w14:dir="t">
                  <w14:rot w14:lat="0" w14:lon="0" w14:rev="0"/>
                </w14:lightRig>
              </w14:scene3d>
            </w:rPr>
          </w:pPr>
          <w:hyperlink w:anchor="_Toc52484649" w:history="1">
            <w:r w:rsidRPr="00DD526E">
              <w:rPr>
                <w:rStyle w:val="Hyperlink"/>
              </w:rPr>
              <w:t>1.3.1.1</w:t>
            </w:r>
            <w:r>
              <w:rPr>
                <w:rFonts w:eastAsiaTheme="minorEastAsia"/>
                <w:i w:val="0"/>
                <w:sz w:val="22"/>
                <w:szCs w:val="22"/>
                <w:lang w:eastAsia="hr-HR"/>
                <w14:scene3d>
                  <w14:camera w14:prst="orthographicFront"/>
                  <w14:lightRig w14:rig="threePt" w14:dir="t">
                    <w14:rot w14:lat="0" w14:lon="0" w14:rev="0"/>
                  </w14:lightRig>
                </w14:scene3d>
              </w:rPr>
              <w:tab/>
            </w:r>
            <w:r w:rsidRPr="00DD526E">
              <w:rPr>
                <w:rStyle w:val="Hyperlink"/>
              </w:rPr>
              <w:t>Stanje proširenja</w:t>
            </w:r>
            <w:r>
              <w:rPr>
                <w:webHidden/>
              </w:rPr>
              <w:tab/>
            </w:r>
            <w:r>
              <w:rPr>
                <w:webHidden/>
              </w:rPr>
              <w:fldChar w:fldCharType="begin"/>
            </w:r>
            <w:r>
              <w:rPr>
                <w:webHidden/>
              </w:rPr>
              <w:instrText xml:space="preserve"> PAGEREF _Toc52484649 \h </w:instrText>
            </w:r>
            <w:r>
              <w:rPr>
                <w:webHidden/>
              </w:rPr>
            </w:r>
            <w:r>
              <w:rPr>
                <w:webHidden/>
              </w:rPr>
              <w:fldChar w:fldCharType="separate"/>
            </w:r>
            <w:r>
              <w:rPr>
                <w:webHidden/>
              </w:rPr>
              <w:t>5</w:t>
            </w:r>
            <w:r>
              <w:rPr>
                <w:webHidden/>
              </w:rPr>
              <w:fldChar w:fldCharType="end"/>
            </w:r>
          </w:hyperlink>
        </w:p>
        <w:p w14:paraId="1E78D6D3" w14:textId="49C92ACE" w:rsidR="00257AE1" w:rsidRDefault="00257AE1">
          <w:pPr>
            <w:pStyle w:val="TOC4"/>
            <w:rPr>
              <w:rFonts w:eastAsiaTheme="minorEastAsia"/>
              <w:i w:val="0"/>
              <w:sz w:val="22"/>
              <w:szCs w:val="22"/>
              <w:lang w:eastAsia="hr-HR"/>
              <w14:scene3d>
                <w14:camera w14:prst="orthographicFront"/>
                <w14:lightRig w14:rig="threePt" w14:dir="t">
                  <w14:rot w14:lat="0" w14:lon="0" w14:rev="0"/>
                </w14:lightRig>
              </w14:scene3d>
            </w:rPr>
          </w:pPr>
          <w:hyperlink w:anchor="_Toc52484650" w:history="1">
            <w:r w:rsidRPr="00DD526E">
              <w:rPr>
                <w:rStyle w:val="Hyperlink"/>
              </w:rPr>
              <w:t>1.3.1.2</w:t>
            </w:r>
            <w:r>
              <w:rPr>
                <w:rFonts w:eastAsiaTheme="minorEastAsia"/>
                <w:i w:val="0"/>
                <w:sz w:val="22"/>
                <w:szCs w:val="22"/>
                <w:lang w:eastAsia="hr-HR"/>
                <w14:scene3d>
                  <w14:camera w14:prst="orthographicFront"/>
                  <w14:lightRig w14:rig="threePt" w14:dir="t">
                    <w14:rot w14:lat="0" w14:lon="0" w14:rev="0"/>
                  </w14:lightRig>
                </w14:scene3d>
              </w:rPr>
              <w:tab/>
            </w:r>
            <w:r w:rsidRPr="00DD526E">
              <w:rPr>
                <w:rStyle w:val="Hyperlink"/>
              </w:rPr>
              <w:t>Prikaz novih ocjena</w:t>
            </w:r>
            <w:r>
              <w:rPr>
                <w:webHidden/>
              </w:rPr>
              <w:tab/>
            </w:r>
            <w:r>
              <w:rPr>
                <w:webHidden/>
              </w:rPr>
              <w:fldChar w:fldCharType="begin"/>
            </w:r>
            <w:r>
              <w:rPr>
                <w:webHidden/>
              </w:rPr>
              <w:instrText xml:space="preserve"> PAGEREF _Toc52484650 \h </w:instrText>
            </w:r>
            <w:r>
              <w:rPr>
                <w:webHidden/>
              </w:rPr>
            </w:r>
            <w:r>
              <w:rPr>
                <w:webHidden/>
              </w:rPr>
              <w:fldChar w:fldCharType="separate"/>
            </w:r>
            <w:r>
              <w:rPr>
                <w:webHidden/>
              </w:rPr>
              <w:t>5</w:t>
            </w:r>
            <w:r>
              <w:rPr>
                <w:webHidden/>
              </w:rPr>
              <w:fldChar w:fldCharType="end"/>
            </w:r>
          </w:hyperlink>
        </w:p>
        <w:p w14:paraId="1CD61B25" w14:textId="1FA5FA23" w:rsidR="00257AE1" w:rsidRDefault="00257AE1">
          <w:pPr>
            <w:pStyle w:val="TOC4"/>
            <w:rPr>
              <w:rFonts w:eastAsiaTheme="minorEastAsia"/>
              <w:i w:val="0"/>
              <w:sz w:val="22"/>
              <w:szCs w:val="22"/>
              <w:lang w:eastAsia="hr-HR"/>
              <w14:scene3d>
                <w14:camera w14:prst="orthographicFront"/>
                <w14:lightRig w14:rig="threePt" w14:dir="t">
                  <w14:rot w14:lat="0" w14:lon="0" w14:rev="0"/>
                </w14:lightRig>
              </w14:scene3d>
            </w:rPr>
          </w:pPr>
          <w:hyperlink w:anchor="_Toc52484651" w:history="1">
            <w:r w:rsidRPr="00DD526E">
              <w:rPr>
                <w:rStyle w:val="Hyperlink"/>
              </w:rPr>
              <w:t>1.3.1.3</w:t>
            </w:r>
            <w:r>
              <w:rPr>
                <w:rFonts w:eastAsiaTheme="minorEastAsia"/>
                <w:i w:val="0"/>
                <w:sz w:val="22"/>
                <w:szCs w:val="22"/>
                <w:lang w:eastAsia="hr-HR"/>
                <w14:scene3d>
                  <w14:camera w14:prst="orthographicFront"/>
                  <w14:lightRig w14:rig="threePt" w14:dir="t">
                    <w14:rot w14:lat="0" w14:lon="0" w14:rev="0"/>
                  </w14:lightRig>
                </w14:scene3d>
              </w:rPr>
              <w:tab/>
            </w:r>
            <w:r w:rsidRPr="00DD526E">
              <w:rPr>
                <w:rStyle w:val="Hyperlink"/>
              </w:rPr>
              <w:t>Brzi pregled ocjena</w:t>
            </w:r>
            <w:r>
              <w:rPr>
                <w:webHidden/>
              </w:rPr>
              <w:tab/>
            </w:r>
            <w:r>
              <w:rPr>
                <w:webHidden/>
              </w:rPr>
              <w:fldChar w:fldCharType="begin"/>
            </w:r>
            <w:r>
              <w:rPr>
                <w:webHidden/>
              </w:rPr>
              <w:instrText xml:space="preserve"> PAGEREF _Toc52484651 \h </w:instrText>
            </w:r>
            <w:r>
              <w:rPr>
                <w:webHidden/>
              </w:rPr>
            </w:r>
            <w:r>
              <w:rPr>
                <w:webHidden/>
              </w:rPr>
              <w:fldChar w:fldCharType="separate"/>
            </w:r>
            <w:r>
              <w:rPr>
                <w:webHidden/>
              </w:rPr>
              <w:t>6</w:t>
            </w:r>
            <w:r>
              <w:rPr>
                <w:webHidden/>
              </w:rPr>
              <w:fldChar w:fldCharType="end"/>
            </w:r>
          </w:hyperlink>
        </w:p>
        <w:p w14:paraId="5CDC20A6" w14:textId="4514E301" w:rsidR="00257AE1" w:rsidRDefault="00257AE1">
          <w:pPr>
            <w:pStyle w:val="TOC4"/>
            <w:rPr>
              <w:rFonts w:eastAsiaTheme="minorEastAsia"/>
              <w:i w:val="0"/>
              <w:sz w:val="22"/>
              <w:szCs w:val="22"/>
              <w:lang w:eastAsia="hr-HR"/>
              <w14:scene3d>
                <w14:camera w14:prst="orthographicFront"/>
                <w14:lightRig w14:rig="threePt" w14:dir="t">
                  <w14:rot w14:lat="0" w14:lon="0" w14:rev="0"/>
                </w14:lightRig>
              </w14:scene3d>
            </w:rPr>
          </w:pPr>
          <w:hyperlink w:anchor="_Toc52484652" w:history="1">
            <w:r w:rsidRPr="00DD526E">
              <w:rPr>
                <w:rStyle w:val="Hyperlink"/>
              </w:rPr>
              <w:t>1.3.1.4</w:t>
            </w:r>
            <w:r>
              <w:rPr>
                <w:rFonts w:eastAsiaTheme="minorEastAsia"/>
                <w:i w:val="0"/>
                <w:sz w:val="22"/>
                <w:szCs w:val="22"/>
                <w:lang w:eastAsia="hr-HR"/>
                <w14:scene3d>
                  <w14:camera w14:prst="orthographicFront"/>
                  <w14:lightRig w14:rig="threePt" w14:dir="t">
                    <w14:rot w14:lat="0" w14:lon="0" w14:rev="0"/>
                  </w14:lightRig>
                </w14:scene3d>
              </w:rPr>
              <w:tab/>
            </w:r>
            <w:r w:rsidRPr="00DD526E">
              <w:rPr>
                <w:rStyle w:val="Hyperlink"/>
              </w:rPr>
              <w:t>Školski kalendar</w:t>
            </w:r>
            <w:r>
              <w:rPr>
                <w:webHidden/>
              </w:rPr>
              <w:tab/>
            </w:r>
            <w:r>
              <w:rPr>
                <w:webHidden/>
              </w:rPr>
              <w:fldChar w:fldCharType="begin"/>
            </w:r>
            <w:r>
              <w:rPr>
                <w:webHidden/>
              </w:rPr>
              <w:instrText xml:space="preserve"> PAGEREF _Toc52484652 \h </w:instrText>
            </w:r>
            <w:r>
              <w:rPr>
                <w:webHidden/>
              </w:rPr>
            </w:r>
            <w:r>
              <w:rPr>
                <w:webHidden/>
              </w:rPr>
              <w:fldChar w:fldCharType="separate"/>
            </w:r>
            <w:r>
              <w:rPr>
                <w:webHidden/>
              </w:rPr>
              <w:t>6</w:t>
            </w:r>
            <w:r>
              <w:rPr>
                <w:webHidden/>
              </w:rPr>
              <w:fldChar w:fldCharType="end"/>
            </w:r>
          </w:hyperlink>
        </w:p>
        <w:p w14:paraId="03DD61B7" w14:textId="3DA74B18" w:rsidR="00257AE1" w:rsidRDefault="00257AE1">
          <w:pPr>
            <w:pStyle w:val="TOC4"/>
            <w:rPr>
              <w:rFonts w:eastAsiaTheme="minorEastAsia"/>
              <w:i w:val="0"/>
              <w:sz w:val="22"/>
              <w:szCs w:val="22"/>
              <w:lang w:eastAsia="hr-HR"/>
              <w14:scene3d>
                <w14:camera w14:prst="orthographicFront"/>
                <w14:lightRig w14:rig="threePt" w14:dir="t">
                  <w14:rot w14:lat="0" w14:lon="0" w14:rev="0"/>
                </w14:lightRig>
              </w14:scene3d>
            </w:rPr>
          </w:pPr>
          <w:hyperlink w:anchor="_Toc52484653" w:history="1">
            <w:r w:rsidRPr="00DD526E">
              <w:rPr>
                <w:rStyle w:val="Hyperlink"/>
              </w:rPr>
              <w:t>1.3.1.5</w:t>
            </w:r>
            <w:r>
              <w:rPr>
                <w:rFonts w:eastAsiaTheme="minorEastAsia"/>
                <w:i w:val="0"/>
                <w:sz w:val="22"/>
                <w:szCs w:val="22"/>
                <w:lang w:eastAsia="hr-HR"/>
                <w14:scene3d>
                  <w14:camera w14:prst="orthographicFront"/>
                  <w14:lightRig w14:rig="threePt" w14:dir="t">
                    <w14:rot w14:lat="0" w14:lon="0" w14:rev="0"/>
                  </w14:lightRig>
                </w14:scene3d>
              </w:rPr>
              <w:tab/>
            </w:r>
            <w:r w:rsidRPr="00DD526E">
              <w:rPr>
                <w:rStyle w:val="Hyperlink"/>
              </w:rPr>
              <w:t>Puni prikaz</w:t>
            </w:r>
            <w:r>
              <w:rPr>
                <w:webHidden/>
              </w:rPr>
              <w:tab/>
            </w:r>
            <w:r>
              <w:rPr>
                <w:webHidden/>
              </w:rPr>
              <w:fldChar w:fldCharType="begin"/>
            </w:r>
            <w:r>
              <w:rPr>
                <w:webHidden/>
              </w:rPr>
              <w:instrText xml:space="preserve"> PAGEREF _Toc52484653 \h </w:instrText>
            </w:r>
            <w:r>
              <w:rPr>
                <w:webHidden/>
              </w:rPr>
            </w:r>
            <w:r>
              <w:rPr>
                <w:webHidden/>
              </w:rPr>
              <w:fldChar w:fldCharType="separate"/>
            </w:r>
            <w:r>
              <w:rPr>
                <w:webHidden/>
              </w:rPr>
              <w:t>6</w:t>
            </w:r>
            <w:r>
              <w:rPr>
                <w:webHidden/>
              </w:rPr>
              <w:fldChar w:fldCharType="end"/>
            </w:r>
          </w:hyperlink>
        </w:p>
        <w:p w14:paraId="5EFA620D" w14:textId="3F6A9FD6" w:rsidR="00257AE1" w:rsidRDefault="00257AE1">
          <w:pPr>
            <w:pStyle w:val="TOC4"/>
            <w:rPr>
              <w:rFonts w:eastAsiaTheme="minorEastAsia"/>
              <w:i w:val="0"/>
              <w:sz w:val="22"/>
              <w:szCs w:val="22"/>
              <w:lang w:eastAsia="hr-HR"/>
              <w14:scene3d>
                <w14:camera w14:prst="orthographicFront"/>
                <w14:lightRig w14:rig="threePt" w14:dir="t">
                  <w14:rot w14:lat="0" w14:lon="0" w14:rev="0"/>
                </w14:lightRig>
              </w14:scene3d>
            </w:rPr>
          </w:pPr>
          <w:hyperlink w:anchor="_Toc52484654" w:history="1">
            <w:r w:rsidRPr="00DD526E">
              <w:rPr>
                <w:rStyle w:val="Hyperlink"/>
              </w:rPr>
              <w:t>1.3.1.6</w:t>
            </w:r>
            <w:r>
              <w:rPr>
                <w:rFonts w:eastAsiaTheme="minorEastAsia"/>
                <w:i w:val="0"/>
                <w:sz w:val="22"/>
                <w:szCs w:val="22"/>
                <w:lang w:eastAsia="hr-HR"/>
                <w14:scene3d>
                  <w14:camera w14:prst="orthographicFront"/>
                  <w14:lightRig w14:rig="threePt" w14:dir="t">
                    <w14:rot w14:lat="0" w14:lon="0" w14:rev="0"/>
                  </w14:lightRig>
                </w14:scene3d>
              </w:rPr>
              <w:tab/>
            </w:r>
            <w:r w:rsidRPr="00DD526E">
              <w:rPr>
                <w:rStyle w:val="Hyperlink"/>
              </w:rPr>
              <w:t>Tamni prikaz</w:t>
            </w:r>
            <w:r>
              <w:rPr>
                <w:webHidden/>
              </w:rPr>
              <w:tab/>
            </w:r>
            <w:r>
              <w:rPr>
                <w:webHidden/>
              </w:rPr>
              <w:fldChar w:fldCharType="begin"/>
            </w:r>
            <w:r>
              <w:rPr>
                <w:webHidden/>
              </w:rPr>
              <w:instrText xml:space="preserve"> PAGEREF _Toc52484654 \h </w:instrText>
            </w:r>
            <w:r>
              <w:rPr>
                <w:webHidden/>
              </w:rPr>
            </w:r>
            <w:r>
              <w:rPr>
                <w:webHidden/>
              </w:rPr>
              <w:fldChar w:fldCharType="separate"/>
            </w:r>
            <w:r>
              <w:rPr>
                <w:webHidden/>
              </w:rPr>
              <w:t>6</w:t>
            </w:r>
            <w:r>
              <w:rPr>
                <w:webHidden/>
              </w:rPr>
              <w:fldChar w:fldCharType="end"/>
            </w:r>
          </w:hyperlink>
        </w:p>
        <w:p w14:paraId="46906BE2" w14:textId="64740B18"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655" w:history="1">
            <w:r w:rsidRPr="00DD526E">
              <w:rPr>
                <w:rStyle w:val="Hyperlink"/>
              </w:rPr>
              <w:t>1.3.2</w:t>
            </w:r>
            <w:r>
              <w:rPr>
                <w:rFonts w:eastAsiaTheme="minorEastAsia"/>
                <w:sz w:val="22"/>
                <w:szCs w:val="22"/>
                <w:lang w:eastAsia="hr-HR"/>
                <w14:scene3d>
                  <w14:camera w14:prst="orthographicFront"/>
                  <w14:lightRig w14:rig="threePt" w14:dir="t">
                    <w14:rot w14:lat="0" w14:lon="0" w14:rev="0"/>
                  </w14:lightRig>
                </w14:scene3d>
              </w:rPr>
              <w:tab/>
            </w:r>
            <w:r w:rsidRPr="00DD526E">
              <w:rPr>
                <w:rStyle w:val="Hyperlink"/>
              </w:rPr>
              <w:t>Ikona proširenja</w:t>
            </w:r>
            <w:r>
              <w:rPr>
                <w:webHidden/>
              </w:rPr>
              <w:tab/>
            </w:r>
            <w:r>
              <w:rPr>
                <w:webHidden/>
              </w:rPr>
              <w:fldChar w:fldCharType="begin"/>
            </w:r>
            <w:r>
              <w:rPr>
                <w:webHidden/>
              </w:rPr>
              <w:instrText xml:space="preserve"> PAGEREF _Toc52484655 \h </w:instrText>
            </w:r>
            <w:r>
              <w:rPr>
                <w:webHidden/>
              </w:rPr>
            </w:r>
            <w:r>
              <w:rPr>
                <w:webHidden/>
              </w:rPr>
              <w:fldChar w:fldCharType="separate"/>
            </w:r>
            <w:r>
              <w:rPr>
                <w:webHidden/>
              </w:rPr>
              <w:t>6</w:t>
            </w:r>
            <w:r>
              <w:rPr>
                <w:webHidden/>
              </w:rPr>
              <w:fldChar w:fldCharType="end"/>
            </w:r>
          </w:hyperlink>
        </w:p>
        <w:p w14:paraId="2D878ACE" w14:textId="4FD728BB"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656" w:history="1">
            <w:r w:rsidRPr="00DD526E">
              <w:rPr>
                <w:rStyle w:val="Hyperlink"/>
              </w:rPr>
              <w:t>1.3.3</w:t>
            </w:r>
            <w:r>
              <w:rPr>
                <w:rFonts w:eastAsiaTheme="minorEastAsia"/>
                <w:sz w:val="22"/>
                <w:szCs w:val="22"/>
                <w:lang w:eastAsia="hr-HR"/>
                <w14:scene3d>
                  <w14:camera w14:prst="orthographicFront"/>
                  <w14:lightRig w14:rig="threePt" w14:dir="t">
                    <w14:rot w14:lat="0" w14:lon="0" w14:rev="0"/>
                  </w14:lightRig>
                </w14:scene3d>
              </w:rPr>
              <w:tab/>
            </w:r>
            <w:r w:rsidRPr="00DD526E">
              <w:rPr>
                <w:rStyle w:val="Hyperlink"/>
              </w:rPr>
              <w:t>Ažuriranje proširenja</w:t>
            </w:r>
            <w:r>
              <w:rPr>
                <w:webHidden/>
              </w:rPr>
              <w:tab/>
            </w:r>
            <w:r>
              <w:rPr>
                <w:webHidden/>
              </w:rPr>
              <w:fldChar w:fldCharType="begin"/>
            </w:r>
            <w:r>
              <w:rPr>
                <w:webHidden/>
              </w:rPr>
              <w:instrText xml:space="preserve"> PAGEREF _Toc52484656 \h </w:instrText>
            </w:r>
            <w:r>
              <w:rPr>
                <w:webHidden/>
              </w:rPr>
            </w:r>
            <w:r>
              <w:rPr>
                <w:webHidden/>
              </w:rPr>
              <w:fldChar w:fldCharType="separate"/>
            </w:r>
            <w:r>
              <w:rPr>
                <w:webHidden/>
              </w:rPr>
              <w:t>6</w:t>
            </w:r>
            <w:r>
              <w:rPr>
                <w:webHidden/>
              </w:rPr>
              <w:fldChar w:fldCharType="end"/>
            </w:r>
          </w:hyperlink>
        </w:p>
        <w:p w14:paraId="43E4C22C" w14:textId="2A8E18F1" w:rsidR="00257AE1" w:rsidRDefault="00257AE1">
          <w:pPr>
            <w:pStyle w:val="TOC3"/>
            <w:rPr>
              <w:rStyle w:val="Hyperlink"/>
            </w:rPr>
          </w:pPr>
          <w:hyperlink w:anchor="_Toc52484657" w:history="1">
            <w:r w:rsidRPr="00DD526E">
              <w:rPr>
                <w:rStyle w:val="Hyperlink"/>
              </w:rPr>
              <w:t>1.3.4</w:t>
            </w:r>
            <w:r>
              <w:rPr>
                <w:rFonts w:eastAsiaTheme="minorEastAsia"/>
                <w:sz w:val="22"/>
                <w:szCs w:val="22"/>
                <w:lang w:eastAsia="hr-HR"/>
                <w14:scene3d>
                  <w14:camera w14:prst="orthographicFront"/>
                  <w14:lightRig w14:rig="threePt" w14:dir="t">
                    <w14:rot w14:lat="0" w14:lon="0" w14:rev="0"/>
                  </w14:lightRig>
                </w14:scene3d>
              </w:rPr>
              <w:tab/>
            </w:r>
            <w:r w:rsidRPr="00DD526E">
              <w:rPr>
                <w:rStyle w:val="Hyperlink"/>
              </w:rPr>
              <w:t>Nastavnici</w:t>
            </w:r>
            <w:r>
              <w:rPr>
                <w:webHidden/>
              </w:rPr>
              <w:tab/>
            </w:r>
            <w:r>
              <w:rPr>
                <w:webHidden/>
              </w:rPr>
              <w:fldChar w:fldCharType="begin"/>
            </w:r>
            <w:r>
              <w:rPr>
                <w:webHidden/>
              </w:rPr>
              <w:instrText xml:space="preserve"> PAGEREF _Toc52484657 \h </w:instrText>
            </w:r>
            <w:r>
              <w:rPr>
                <w:webHidden/>
              </w:rPr>
            </w:r>
            <w:r>
              <w:rPr>
                <w:webHidden/>
              </w:rPr>
              <w:fldChar w:fldCharType="separate"/>
            </w:r>
            <w:r>
              <w:rPr>
                <w:webHidden/>
              </w:rPr>
              <w:t>6</w:t>
            </w:r>
            <w:r>
              <w:rPr>
                <w:webHidden/>
              </w:rPr>
              <w:fldChar w:fldCharType="end"/>
            </w:r>
          </w:hyperlink>
        </w:p>
        <w:p w14:paraId="285FAE7E" w14:textId="77777777" w:rsidR="00257AE1" w:rsidRPr="00257AE1" w:rsidRDefault="00257AE1" w:rsidP="00257AE1"/>
        <w:p w14:paraId="39F9FACF" w14:textId="1857111F" w:rsidR="00257AE1" w:rsidRDefault="00257AE1">
          <w:pPr>
            <w:pStyle w:val="TOC1"/>
            <w:rPr>
              <w:rFonts w:eastAsiaTheme="minorEastAsia"/>
              <w:b w:val="0"/>
              <w:color w:val="auto"/>
              <w:sz w:val="22"/>
              <w:szCs w:val="22"/>
              <w:lang w:eastAsia="hr-HR"/>
            </w:rPr>
          </w:pPr>
          <w:hyperlink w:anchor="_Toc52484658" w:history="1">
            <w:r w:rsidRPr="00DD526E">
              <w:rPr>
                <w:rStyle w:val="Hyperlink"/>
              </w:rPr>
              <w:t>2</w:t>
            </w:r>
            <w:r>
              <w:rPr>
                <w:rFonts w:eastAsiaTheme="minorEastAsia"/>
                <w:b w:val="0"/>
                <w:color w:val="auto"/>
                <w:sz w:val="22"/>
                <w:szCs w:val="22"/>
                <w:lang w:eastAsia="hr-HR"/>
              </w:rPr>
              <w:tab/>
            </w:r>
            <w:r w:rsidRPr="00DD526E">
              <w:rPr>
                <w:rStyle w:val="Hyperlink"/>
              </w:rPr>
              <w:t>e-Dnevnik Plus za učenike i roditelje</w:t>
            </w:r>
            <w:r>
              <w:rPr>
                <w:webHidden/>
              </w:rPr>
              <w:tab/>
            </w:r>
            <w:r>
              <w:rPr>
                <w:webHidden/>
              </w:rPr>
              <w:fldChar w:fldCharType="begin"/>
            </w:r>
            <w:r>
              <w:rPr>
                <w:webHidden/>
              </w:rPr>
              <w:instrText xml:space="preserve"> PAGEREF _Toc52484658 \h </w:instrText>
            </w:r>
            <w:r>
              <w:rPr>
                <w:webHidden/>
              </w:rPr>
            </w:r>
            <w:r>
              <w:rPr>
                <w:webHidden/>
              </w:rPr>
              <w:fldChar w:fldCharType="separate"/>
            </w:r>
            <w:r>
              <w:rPr>
                <w:webHidden/>
              </w:rPr>
              <w:t>7</w:t>
            </w:r>
            <w:r>
              <w:rPr>
                <w:webHidden/>
              </w:rPr>
              <w:fldChar w:fldCharType="end"/>
            </w:r>
          </w:hyperlink>
        </w:p>
        <w:p w14:paraId="4617B575" w14:textId="3251CA0F" w:rsidR="00257AE1" w:rsidRDefault="00257AE1">
          <w:pPr>
            <w:pStyle w:val="TOC2"/>
            <w:rPr>
              <w:rFonts w:eastAsiaTheme="minorEastAsia"/>
              <w:sz w:val="22"/>
              <w:szCs w:val="22"/>
              <w:lang w:eastAsia="hr-HR"/>
            </w:rPr>
          </w:pPr>
          <w:hyperlink w:anchor="_Toc52484659" w:history="1">
            <w:r w:rsidRPr="00DD526E">
              <w:rPr>
                <w:rStyle w:val="Hyperlink"/>
              </w:rPr>
              <w:t>2.1</w:t>
            </w:r>
            <w:r>
              <w:rPr>
                <w:rFonts w:eastAsiaTheme="minorEastAsia"/>
                <w:sz w:val="22"/>
                <w:szCs w:val="22"/>
                <w:lang w:eastAsia="hr-HR"/>
              </w:rPr>
              <w:tab/>
            </w:r>
            <w:r w:rsidRPr="00DD526E">
              <w:rPr>
                <w:rStyle w:val="Hyperlink"/>
              </w:rPr>
              <w:t>Skočni prozor</w:t>
            </w:r>
            <w:r>
              <w:rPr>
                <w:webHidden/>
              </w:rPr>
              <w:tab/>
            </w:r>
            <w:r>
              <w:rPr>
                <w:webHidden/>
              </w:rPr>
              <w:fldChar w:fldCharType="begin"/>
            </w:r>
            <w:r>
              <w:rPr>
                <w:webHidden/>
              </w:rPr>
              <w:instrText xml:space="preserve"> PAGEREF _Toc52484659 \h </w:instrText>
            </w:r>
            <w:r>
              <w:rPr>
                <w:webHidden/>
              </w:rPr>
            </w:r>
            <w:r>
              <w:rPr>
                <w:webHidden/>
              </w:rPr>
              <w:fldChar w:fldCharType="separate"/>
            </w:r>
            <w:r>
              <w:rPr>
                <w:webHidden/>
              </w:rPr>
              <w:t>7</w:t>
            </w:r>
            <w:r>
              <w:rPr>
                <w:webHidden/>
              </w:rPr>
              <w:fldChar w:fldCharType="end"/>
            </w:r>
          </w:hyperlink>
        </w:p>
        <w:p w14:paraId="169936AD" w14:textId="6870A357" w:rsidR="00257AE1" w:rsidRDefault="00257AE1">
          <w:pPr>
            <w:pStyle w:val="TOC2"/>
            <w:rPr>
              <w:rFonts w:eastAsiaTheme="minorEastAsia"/>
              <w:sz w:val="22"/>
              <w:szCs w:val="22"/>
              <w:lang w:eastAsia="hr-HR"/>
            </w:rPr>
          </w:pPr>
          <w:hyperlink w:anchor="_Toc52484660" w:history="1">
            <w:r w:rsidRPr="00DD526E">
              <w:rPr>
                <w:rStyle w:val="Hyperlink"/>
              </w:rPr>
              <w:t>2.2</w:t>
            </w:r>
            <w:r>
              <w:rPr>
                <w:rFonts w:eastAsiaTheme="minorEastAsia"/>
                <w:sz w:val="22"/>
                <w:szCs w:val="22"/>
                <w:lang w:eastAsia="hr-HR"/>
              </w:rPr>
              <w:tab/>
            </w:r>
            <w:r w:rsidRPr="00DD526E">
              <w:rPr>
                <w:rStyle w:val="Hyperlink"/>
              </w:rPr>
              <w:t>Zadane postavke</w:t>
            </w:r>
            <w:r>
              <w:rPr>
                <w:webHidden/>
              </w:rPr>
              <w:tab/>
            </w:r>
            <w:r>
              <w:rPr>
                <w:webHidden/>
              </w:rPr>
              <w:fldChar w:fldCharType="begin"/>
            </w:r>
            <w:r>
              <w:rPr>
                <w:webHidden/>
              </w:rPr>
              <w:instrText xml:space="preserve"> PAGEREF _Toc52484660 \h </w:instrText>
            </w:r>
            <w:r>
              <w:rPr>
                <w:webHidden/>
              </w:rPr>
            </w:r>
            <w:r>
              <w:rPr>
                <w:webHidden/>
              </w:rPr>
              <w:fldChar w:fldCharType="separate"/>
            </w:r>
            <w:r>
              <w:rPr>
                <w:webHidden/>
              </w:rPr>
              <w:t>8</w:t>
            </w:r>
            <w:r>
              <w:rPr>
                <w:webHidden/>
              </w:rPr>
              <w:fldChar w:fldCharType="end"/>
            </w:r>
          </w:hyperlink>
        </w:p>
        <w:p w14:paraId="0ED35747" w14:textId="5C6A9B62" w:rsidR="00257AE1" w:rsidRDefault="00257AE1">
          <w:pPr>
            <w:pStyle w:val="TOC2"/>
            <w:rPr>
              <w:rFonts w:eastAsiaTheme="minorEastAsia"/>
              <w:sz w:val="22"/>
              <w:szCs w:val="22"/>
              <w:lang w:eastAsia="hr-HR"/>
            </w:rPr>
          </w:pPr>
          <w:hyperlink w:anchor="_Toc52484661" w:history="1">
            <w:r w:rsidRPr="00DD526E">
              <w:rPr>
                <w:rStyle w:val="Hyperlink"/>
              </w:rPr>
              <w:t>2.3</w:t>
            </w:r>
            <w:r>
              <w:rPr>
                <w:rFonts w:eastAsiaTheme="minorEastAsia"/>
                <w:sz w:val="22"/>
                <w:szCs w:val="22"/>
                <w:lang w:eastAsia="hr-HR"/>
              </w:rPr>
              <w:tab/>
            </w:r>
            <w:r w:rsidRPr="00DD526E">
              <w:rPr>
                <w:rStyle w:val="Hyperlink"/>
              </w:rPr>
              <w:t>Prijava u e-Dnevnik</w:t>
            </w:r>
            <w:r>
              <w:rPr>
                <w:webHidden/>
              </w:rPr>
              <w:tab/>
            </w:r>
            <w:r>
              <w:rPr>
                <w:webHidden/>
              </w:rPr>
              <w:fldChar w:fldCharType="begin"/>
            </w:r>
            <w:r>
              <w:rPr>
                <w:webHidden/>
              </w:rPr>
              <w:instrText xml:space="preserve"> PAGEREF _Toc52484661 \h </w:instrText>
            </w:r>
            <w:r>
              <w:rPr>
                <w:webHidden/>
              </w:rPr>
            </w:r>
            <w:r>
              <w:rPr>
                <w:webHidden/>
              </w:rPr>
              <w:fldChar w:fldCharType="separate"/>
            </w:r>
            <w:r>
              <w:rPr>
                <w:webHidden/>
              </w:rPr>
              <w:t>9</w:t>
            </w:r>
            <w:r>
              <w:rPr>
                <w:webHidden/>
              </w:rPr>
              <w:fldChar w:fldCharType="end"/>
            </w:r>
          </w:hyperlink>
        </w:p>
        <w:p w14:paraId="5CC7FCC2" w14:textId="07CDB8DB" w:rsidR="00257AE1" w:rsidRDefault="00257AE1">
          <w:pPr>
            <w:pStyle w:val="TOC2"/>
            <w:rPr>
              <w:rFonts w:eastAsiaTheme="minorEastAsia"/>
              <w:sz w:val="22"/>
              <w:szCs w:val="22"/>
              <w:lang w:eastAsia="hr-HR"/>
            </w:rPr>
          </w:pPr>
          <w:hyperlink w:anchor="_Toc52484662" w:history="1">
            <w:r w:rsidRPr="00DD526E">
              <w:rPr>
                <w:rStyle w:val="Hyperlink"/>
              </w:rPr>
              <w:t>2.4</w:t>
            </w:r>
            <w:r>
              <w:rPr>
                <w:rFonts w:eastAsiaTheme="minorEastAsia"/>
                <w:sz w:val="22"/>
                <w:szCs w:val="22"/>
                <w:lang w:eastAsia="hr-HR"/>
              </w:rPr>
              <w:tab/>
            </w:r>
            <w:r w:rsidRPr="00DD526E">
              <w:rPr>
                <w:rStyle w:val="Hyperlink"/>
              </w:rPr>
              <w:t>Odabir razreda</w:t>
            </w:r>
            <w:r>
              <w:rPr>
                <w:webHidden/>
              </w:rPr>
              <w:tab/>
            </w:r>
            <w:r>
              <w:rPr>
                <w:webHidden/>
              </w:rPr>
              <w:fldChar w:fldCharType="begin"/>
            </w:r>
            <w:r>
              <w:rPr>
                <w:webHidden/>
              </w:rPr>
              <w:instrText xml:space="preserve"> PAGEREF _Toc52484662 \h </w:instrText>
            </w:r>
            <w:r>
              <w:rPr>
                <w:webHidden/>
              </w:rPr>
            </w:r>
            <w:r>
              <w:rPr>
                <w:webHidden/>
              </w:rPr>
              <w:fldChar w:fldCharType="separate"/>
            </w:r>
            <w:r>
              <w:rPr>
                <w:webHidden/>
              </w:rPr>
              <w:t>10</w:t>
            </w:r>
            <w:r>
              <w:rPr>
                <w:webHidden/>
              </w:rPr>
              <w:fldChar w:fldCharType="end"/>
            </w:r>
          </w:hyperlink>
        </w:p>
        <w:p w14:paraId="7F3880A1" w14:textId="5A9272AD" w:rsidR="00257AE1" w:rsidRDefault="00257AE1">
          <w:pPr>
            <w:pStyle w:val="TOC2"/>
            <w:rPr>
              <w:rFonts w:eastAsiaTheme="minorEastAsia"/>
              <w:sz w:val="22"/>
              <w:szCs w:val="22"/>
              <w:lang w:eastAsia="hr-HR"/>
            </w:rPr>
          </w:pPr>
          <w:hyperlink w:anchor="_Toc52484663" w:history="1">
            <w:r w:rsidRPr="00DD526E">
              <w:rPr>
                <w:rStyle w:val="Hyperlink"/>
              </w:rPr>
              <w:t>2.5</w:t>
            </w:r>
            <w:r>
              <w:rPr>
                <w:rFonts w:eastAsiaTheme="minorEastAsia"/>
                <w:sz w:val="22"/>
                <w:szCs w:val="22"/>
                <w:lang w:eastAsia="hr-HR"/>
              </w:rPr>
              <w:tab/>
            </w:r>
            <w:r w:rsidRPr="00DD526E">
              <w:rPr>
                <w:rStyle w:val="Hyperlink"/>
              </w:rPr>
              <w:t>Unos ocjena</w:t>
            </w:r>
            <w:r>
              <w:rPr>
                <w:webHidden/>
              </w:rPr>
              <w:tab/>
            </w:r>
            <w:r>
              <w:rPr>
                <w:webHidden/>
              </w:rPr>
              <w:fldChar w:fldCharType="begin"/>
            </w:r>
            <w:r>
              <w:rPr>
                <w:webHidden/>
              </w:rPr>
              <w:instrText xml:space="preserve"> PAGEREF _Toc52484663 \h </w:instrText>
            </w:r>
            <w:r>
              <w:rPr>
                <w:webHidden/>
              </w:rPr>
            </w:r>
            <w:r>
              <w:rPr>
                <w:webHidden/>
              </w:rPr>
              <w:fldChar w:fldCharType="separate"/>
            </w:r>
            <w:r>
              <w:rPr>
                <w:webHidden/>
              </w:rPr>
              <w:t>11</w:t>
            </w:r>
            <w:r>
              <w:rPr>
                <w:webHidden/>
              </w:rPr>
              <w:fldChar w:fldCharType="end"/>
            </w:r>
          </w:hyperlink>
        </w:p>
        <w:p w14:paraId="35AB9EBE" w14:textId="31A39E51" w:rsidR="00257AE1" w:rsidRDefault="00257AE1">
          <w:pPr>
            <w:pStyle w:val="TOC2"/>
            <w:rPr>
              <w:rFonts w:eastAsiaTheme="minorEastAsia"/>
              <w:sz w:val="22"/>
              <w:szCs w:val="22"/>
              <w:lang w:eastAsia="hr-HR"/>
            </w:rPr>
          </w:pPr>
          <w:hyperlink w:anchor="_Toc52484664" w:history="1">
            <w:r w:rsidRPr="00DD526E">
              <w:rPr>
                <w:rStyle w:val="Hyperlink"/>
              </w:rPr>
              <w:t>2.6</w:t>
            </w:r>
            <w:r>
              <w:rPr>
                <w:rFonts w:eastAsiaTheme="minorEastAsia"/>
                <w:sz w:val="22"/>
                <w:szCs w:val="22"/>
                <w:lang w:eastAsia="hr-HR"/>
              </w:rPr>
              <w:tab/>
            </w:r>
            <w:r w:rsidRPr="00DD526E">
              <w:rPr>
                <w:rStyle w:val="Hyperlink"/>
              </w:rPr>
              <w:t>Predmeti</w:t>
            </w:r>
            <w:r>
              <w:rPr>
                <w:webHidden/>
              </w:rPr>
              <w:tab/>
            </w:r>
            <w:r>
              <w:rPr>
                <w:webHidden/>
              </w:rPr>
              <w:fldChar w:fldCharType="begin"/>
            </w:r>
            <w:r>
              <w:rPr>
                <w:webHidden/>
              </w:rPr>
              <w:instrText xml:space="preserve"> PAGEREF _Toc52484664 \h </w:instrText>
            </w:r>
            <w:r>
              <w:rPr>
                <w:webHidden/>
              </w:rPr>
            </w:r>
            <w:r>
              <w:rPr>
                <w:webHidden/>
              </w:rPr>
              <w:fldChar w:fldCharType="separate"/>
            </w:r>
            <w:r>
              <w:rPr>
                <w:webHidden/>
              </w:rPr>
              <w:t>12</w:t>
            </w:r>
            <w:r>
              <w:rPr>
                <w:webHidden/>
              </w:rPr>
              <w:fldChar w:fldCharType="end"/>
            </w:r>
          </w:hyperlink>
        </w:p>
        <w:p w14:paraId="13F5BB6A" w14:textId="2A54ECF8"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665" w:history="1">
            <w:r w:rsidRPr="00DD526E">
              <w:rPr>
                <w:rStyle w:val="Hyperlink"/>
              </w:rPr>
              <w:t>2.6.1</w:t>
            </w:r>
            <w:r>
              <w:rPr>
                <w:rFonts w:eastAsiaTheme="minorEastAsia"/>
                <w:sz w:val="22"/>
                <w:szCs w:val="22"/>
                <w:lang w:eastAsia="hr-HR"/>
                <w14:scene3d>
                  <w14:camera w14:prst="orthographicFront"/>
                  <w14:lightRig w14:rig="threePt" w14:dir="t">
                    <w14:rot w14:lat="0" w14:lon="0" w14:rev="0"/>
                  </w14:lightRig>
                </w14:scene3d>
              </w:rPr>
              <w:tab/>
            </w:r>
            <w:r w:rsidRPr="00DD526E">
              <w:rPr>
                <w:rStyle w:val="Hyperlink"/>
              </w:rPr>
              <w:t>Zaglavlje popisa predmeta</w:t>
            </w:r>
            <w:r>
              <w:rPr>
                <w:webHidden/>
              </w:rPr>
              <w:tab/>
            </w:r>
            <w:r>
              <w:rPr>
                <w:webHidden/>
              </w:rPr>
              <w:fldChar w:fldCharType="begin"/>
            </w:r>
            <w:r>
              <w:rPr>
                <w:webHidden/>
              </w:rPr>
              <w:instrText xml:space="preserve"> PAGEREF _Toc52484665 \h </w:instrText>
            </w:r>
            <w:r>
              <w:rPr>
                <w:webHidden/>
              </w:rPr>
            </w:r>
            <w:r>
              <w:rPr>
                <w:webHidden/>
              </w:rPr>
              <w:fldChar w:fldCharType="separate"/>
            </w:r>
            <w:r>
              <w:rPr>
                <w:webHidden/>
              </w:rPr>
              <w:t>12</w:t>
            </w:r>
            <w:r>
              <w:rPr>
                <w:webHidden/>
              </w:rPr>
              <w:fldChar w:fldCharType="end"/>
            </w:r>
          </w:hyperlink>
        </w:p>
        <w:p w14:paraId="5523838F" w14:textId="141C329A"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666" w:history="1">
            <w:r w:rsidRPr="00DD526E">
              <w:rPr>
                <w:rStyle w:val="Hyperlink"/>
              </w:rPr>
              <w:t>2.6.2</w:t>
            </w:r>
            <w:r>
              <w:rPr>
                <w:rFonts w:eastAsiaTheme="minorEastAsia"/>
                <w:sz w:val="22"/>
                <w:szCs w:val="22"/>
                <w:lang w:eastAsia="hr-HR"/>
                <w14:scene3d>
                  <w14:camera w14:prst="orthographicFront"/>
                  <w14:lightRig w14:rig="threePt" w14:dir="t">
                    <w14:rot w14:lat="0" w14:lon="0" w14:rev="0"/>
                  </w14:lightRig>
                </w14:scene3d>
              </w:rPr>
              <w:tab/>
            </w:r>
            <w:r w:rsidRPr="00DD526E">
              <w:rPr>
                <w:rStyle w:val="Hyperlink"/>
              </w:rPr>
              <w:t>Popis predmeta</w:t>
            </w:r>
            <w:r>
              <w:rPr>
                <w:webHidden/>
              </w:rPr>
              <w:tab/>
            </w:r>
            <w:r>
              <w:rPr>
                <w:webHidden/>
              </w:rPr>
              <w:fldChar w:fldCharType="begin"/>
            </w:r>
            <w:r>
              <w:rPr>
                <w:webHidden/>
              </w:rPr>
              <w:instrText xml:space="preserve"> PAGEREF _Toc52484666 \h </w:instrText>
            </w:r>
            <w:r>
              <w:rPr>
                <w:webHidden/>
              </w:rPr>
            </w:r>
            <w:r>
              <w:rPr>
                <w:webHidden/>
              </w:rPr>
              <w:fldChar w:fldCharType="separate"/>
            </w:r>
            <w:r>
              <w:rPr>
                <w:webHidden/>
              </w:rPr>
              <w:t>13</w:t>
            </w:r>
            <w:r>
              <w:rPr>
                <w:webHidden/>
              </w:rPr>
              <w:fldChar w:fldCharType="end"/>
            </w:r>
          </w:hyperlink>
        </w:p>
        <w:p w14:paraId="4E7AEBAD" w14:textId="4438E3D9"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667" w:history="1">
            <w:r w:rsidRPr="00DD526E">
              <w:rPr>
                <w:rStyle w:val="Hyperlink"/>
              </w:rPr>
              <w:t>2.6.3</w:t>
            </w:r>
            <w:r>
              <w:rPr>
                <w:rFonts w:eastAsiaTheme="minorEastAsia"/>
                <w:sz w:val="22"/>
                <w:szCs w:val="22"/>
                <w:lang w:eastAsia="hr-HR"/>
                <w14:scene3d>
                  <w14:camera w14:prst="orthographicFront"/>
                  <w14:lightRig w14:rig="threePt" w14:dir="t">
                    <w14:rot w14:lat="0" w14:lon="0" w14:rev="0"/>
                  </w14:lightRig>
                </w14:scene3d>
              </w:rPr>
              <w:tab/>
            </w:r>
            <w:r w:rsidRPr="00DD526E">
              <w:rPr>
                <w:rStyle w:val="Hyperlink"/>
              </w:rPr>
              <w:t>Brzi pregled ocjena</w:t>
            </w:r>
            <w:r>
              <w:rPr>
                <w:webHidden/>
              </w:rPr>
              <w:tab/>
            </w:r>
            <w:r>
              <w:rPr>
                <w:webHidden/>
              </w:rPr>
              <w:fldChar w:fldCharType="begin"/>
            </w:r>
            <w:r>
              <w:rPr>
                <w:webHidden/>
              </w:rPr>
              <w:instrText xml:space="preserve"> PAGEREF _Toc52484667 \h </w:instrText>
            </w:r>
            <w:r>
              <w:rPr>
                <w:webHidden/>
              </w:rPr>
            </w:r>
            <w:r>
              <w:rPr>
                <w:webHidden/>
              </w:rPr>
              <w:fldChar w:fldCharType="separate"/>
            </w:r>
            <w:r>
              <w:rPr>
                <w:webHidden/>
              </w:rPr>
              <w:t>14</w:t>
            </w:r>
            <w:r>
              <w:rPr>
                <w:webHidden/>
              </w:rPr>
              <w:fldChar w:fldCharType="end"/>
            </w:r>
          </w:hyperlink>
        </w:p>
        <w:p w14:paraId="5CB026CF" w14:textId="3C08FC58" w:rsidR="00257AE1" w:rsidRDefault="00257AE1">
          <w:pPr>
            <w:pStyle w:val="TOC4"/>
            <w:rPr>
              <w:rFonts w:eastAsiaTheme="minorEastAsia"/>
              <w:i w:val="0"/>
              <w:sz w:val="22"/>
              <w:szCs w:val="22"/>
              <w:lang w:eastAsia="hr-HR"/>
              <w14:scene3d>
                <w14:camera w14:prst="orthographicFront"/>
                <w14:lightRig w14:rig="threePt" w14:dir="t">
                  <w14:rot w14:lat="0" w14:lon="0" w14:rev="0"/>
                </w14:lightRig>
              </w14:scene3d>
            </w:rPr>
          </w:pPr>
          <w:hyperlink w:anchor="_Toc52484668" w:history="1">
            <w:r w:rsidRPr="00DD526E">
              <w:rPr>
                <w:rStyle w:val="Hyperlink"/>
              </w:rPr>
              <w:t>2.6.3.1</w:t>
            </w:r>
            <w:r>
              <w:rPr>
                <w:rFonts w:eastAsiaTheme="minorEastAsia"/>
                <w:i w:val="0"/>
                <w:sz w:val="22"/>
                <w:szCs w:val="22"/>
                <w:lang w:eastAsia="hr-HR"/>
                <w14:scene3d>
                  <w14:camera w14:prst="orthographicFront"/>
                  <w14:lightRig w14:rig="threePt" w14:dir="t">
                    <w14:rot w14:lat="0" w14:lon="0" w14:rev="0"/>
                  </w14:lightRig>
                </w14:scene3d>
              </w:rPr>
              <w:tab/>
            </w:r>
            <w:r w:rsidRPr="00DD526E">
              <w:rPr>
                <w:rStyle w:val="Hyperlink"/>
              </w:rPr>
              <w:t>Promjena redoslijeda predmeta</w:t>
            </w:r>
            <w:r>
              <w:rPr>
                <w:webHidden/>
              </w:rPr>
              <w:tab/>
            </w:r>
            <w:r>
              <w:rPr>
                <w:webHidden/>
              </w:rPr>
              <w:fldChar w:fldCharType="begin"/>
            </w:r>
            <w:r>
              <w:rPr>
                <w:webHidden/>
              </w:rPr>
              <w:instrText xml:space="preserve"> PAGEREF _Toc52484668 \h </w:instrText>
            </w:r>
            <w:r>
              <w:rPr>
                <w:webHidden/>
              </w:rPr>
            </w:r>
            <w:r>
              <w:rPr>
                <w:webHidden/>
              </w:rPr>
              <w:fldChar w:fldCharType="separate"/>
            </w:r>
            <w:r>
              <w:rPr>
                <w:webHidden/>
              </w:rPr>
              <w:t>14</w:t>
            </w:r>
            <w:r>
              <w:rPr>
                <w:webHidden/>
              </w:rPr>
              <w:fldChar w:fldCharType="end"/>
            </w:r>
          </w:hyperlink>
        </w:p>
        <w:p w14:paraId="6CCDC0AB" w14:textId="0524C18D" w:rsidR="00257AE1" w:rsidRDefault="00257AE1">
          <w:pPr>
            <w:pStyle w:val="TOC4"/>
            <w:rPr>
              <w:rFonts w:eastAsiaTheme="minorEastAsia"/>
              <w:i w:val="0"/>
              <w:sz w:val="22"/>
              <w:szCs w:val="22"/>
              <w:lang w:eastAsia="hr-HR"/>
              <w14:scene3d>
                <w14:camera w14:prst="orthographicFront"/>
                <w14:lightRig w14:rig="threePt" w14:dir="t">
                  <w14:rot w14:lat="0" w14:lon="0" w14:rev="0"/>
                </w14:lightRig>
              </w14:scene3d>
            </w:rPr>
          </w:pPr>
          <w:hyperlink w:anchor="_Toc52484669" w:history="1">
            <w:r w:rsidRPr="00DD526E">
              <w:rPr>
                <w:rStyle w:val="Hyperlink"/>
              </w:rPr>
              <w:t>2.6.3.2</w:t>
            </w:r>
            <w:r>
              <w:rPr>
                <w:rFonts w:eastAsiaTheme="minorEastAsia"/>
                <w:i w:val="0"/>
                <w:sz w:val="22"/>
                <w:szCs w:val="22"/>
                <w:lang w:eastAsia="hr-HR"/>
                <w14:scene3d>
                  <w14:camera w14:prst="orthographicFront"/>
                  <w14:lightRig w14:rig="threePt" w14:dir="t">
                    <w14:rot w14:lat="0" w14:lon="0" w14:rev="0"/>
                  </w14:lightRig>
                </w14:scene3d>
              </w:rPr>
              <w:tab/>
            </w:r>
            <w:r w:rsidRPr="00DD526E">
              <w:rPr>
                <w:rStyle w:val="Hyperlink"/>
              </w:rPr>
              <w:t>Tablica ocjena</w:t>
            </w:r>
            <w:r>
              <w:rPr>
                <w:webHidden/>
              </w:rPr>
              <w:tab/>
            </w:r>
            <w:r>
              <w:rPr>
                <w:webHidden/>
              </w:rPr>
              <w:fldChar w:fldCharType="begin"/>
            </w:r>
            <w:r>
              <w:rPr>
                <w:webHidden/>
              </w:rPr>
              <w:instrText xml:space="preserve"> PAGEREF _Toc52484669 \h </w:instrText>
            </w:r>
            <w:r>
              <w:rPr>
                <w:webHidden/>
              </w:rPr>
            </w:r>
            <w:r>
              <w:rPr>
                <w:webHidden/>
              </w:rPr>
              <w:fldChar w:fldCharType="separate"/>
            </w:r>
            <w:r>
              <w:rPr>
                <w:webHidden/>
              </w:rPr>
              <w:t>15</w:t>
            </w:r>
            <w:r>
              <w:rPr>
                <w:webHidden/>
              </w:rPr>
              <w:fldChar w:fldCharType="end"/>
            </w:r>
          </w:hyperlink>
        </w:p>
        <w:p w14:paraId="2C65486C" w14:textId="13B10FFD"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670" w:history="1">
            <w:r w:rsidRPr="00DD526E">
              <w:rPr>
                <w:rStyle w:val="Hyperlink"/>
              </w:rPr>
              <w:t>2.6.4</w:t>
            </w:r>
            <w:r>
              <w:rPr>
                <w:rFonts w:eastAsiaTheme="minorEastAsia"/>
                <w:sz w:val="22"/>
                <w:szCs w:val="22"/>
                <w:lang w:eastAsia="hr-HR"/>
                <w14:scene3d>
                  <w14:camera w14:prst="orthographicFront"/>
                  <w14:lightRig w14:rig="threePt" w14:dir="t">
                    <w14:rot w14:lat="0" w14:lon="0" w14:rev="0"/>
                  </w14:lightRig>
                </w14:scene3d>
              </w:rPr>
              <w:tab/>
            </w:r>
            <w:r w:rsidRPr="00DD526E">
              <w:rPr>
                <w:rStyle w:val="Hyperlink"/>
              </w:rPr>
              <w:t>Razredna statistika ocjena</w:t>
            </w:r>
            <w:r>
              <w:rPr>
                <w:webHidden/>
              </w:rPr>
              <w:tab/>
            </w:r>
            <w:r>
              <w:rPr>
                <w:webHidden/>
              </w:rPr>
              <w:fldChar w:fldCharType="begin"/>
            </w:r>
            <w:r>
              <w:rPr>
                <w:webHidden/>
              </w:rPr>
              <w:instrText xml:space="preserve"> PAGEREF _Toc52484670 \h </w:instrText>
            </w:r>
            <w:r>
              <w:rPr>
                <w:webHidden/>
              </w:rPr>
            </w:r>
            <w:r>
              <w:rPr>
                <w:webHidden/>
              </w:rPr>
              <w:fldChar w:fldCharType="separate"/>
            </w:r>
            <w:r>
              <w:rPr>
                <w:webHidden/>
              </w:rPr>
              <w:t>16</w:t>
            </w:r>
            <w:r>
              <w:rPr>
                <w:webHidden/>
              </w:rPr>
              <w:fldChar w:fldCharType="end"/>
            </w:r>
          </w:hyperlink>
        </w:p>
        <w:p w14:paraId="44982B14" w14:textId="71EE5825"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671" w:history="1">
            <w:r w:rsidRPr="00DD526E">
              <w:rPr>
                <w:rStyle w:val="Hyperlink"/>
              </w:rPr>
              <w:t>2.6.5</w:t>
            </w:r>
            <w:r>
              <w:rPr>
                <w:rFonts w:eastAsiaTheme="minorEastAsia"/>
                <w:sz w:val="22"/>
                <w:szCs w:val="22"/>
                <w:lang w:eastAsia="hr-HR"/>
                <w14:scene3d>
                  <w14:camera w14:prst="orthographicFront"/>
                  <w14:lightRig w14:rig="threePt" w14:dir="t">
                    <w14:rot w14:lat="0" w14:lon="0" w14:rev="0"/>
                  </w14:lightRig>
                </w14:scene3d>
              </w:rPr>
              <w:tab/>
            </w:r>
            <w:r w:rsidRPr="00DD526E">
              <w:rPr>
                <w:rStyle w:val="Hyperlink"/>
              </w:rPr>
              <w:t>Nove ocjene i bilješke</w:t>
            </w:r>
            <w:r>
              <w:rPr>
                <w:webHidden/>
              </w:rPr>
              <w:tab/>
            </w:r>
            <w:r>
              <w:rPr>
                <w:webHidden/>
              </w:rPr>
              <w:fldChar w:fldCharType="begin"/>
            </w:r>
            <w:r>
              <w:rPr>
                <w:webHidden/>
              </w:rPr>
              <w:instrText xml:space="preserve"> PAGEREF _Toc52484671 \h </w:instrText>
            </w:r>
            <w:r>
              <w:rPr>
                <w:webHidden/>
              </w:rPr>
            </w:r>
            <w:r>
              <w:rPr>
                <w:webHidden/>
              </w:rPr>
              <w:fldChar w:fldCharType="separate"/>
            </w:r>
            <w:r>
              <w:rPr>
                <w:webHidden/>
              </w:rPr>
              <w:t>16</w:t>
            </w:r>
            <w:r>
              <w:rPr>
                <w:webHidden/>
              </w:rPr>
              <w:fldChar w:fldCharType="end"/>
            </w:r>
          </w:hyperlink>
        </w:p>
        <w:p w14:paraId="1CB981EC" w14:textId="0C34B8AE" w:rsidR="00257AE1" w:rsidRDefault="00257AE1">
          <w:pPr>
            <w:pStyle w:val="TOC2"/>
            <w:rPr>
              <w:rFonts w:eastAsiaTheme="minorEastAsia"/>
              <w:sz w:val="22"/>
              <w:szCs w:val="22"/>
              <w:lang w:eastAsia="hr-HR"/>
            </w:rPr>
          </w:pPr>
          <w:hyperlink w:anchor="_Toc52484672" w:history="1">
            <w:r w:rsidRPr="00DD526E">
              <w:rPr>
                <w:rStyle w:val="Hyperlink"/>
              </w:rPr>
              <w:t>2.7</w:t>
            </w:r>
            <w:r>
              <w:rPr>
                <w:rFonts w:eastAsiaTheme="minorEastAsia"/>
                <w:sz w:val="22"/>
                <w:szCs w:val="22"/>
                <w:lang w:eastAsia="hr-HR"/>
              </w:rPr>
              <w:tab/>
            </w:r>
            <w:r w:rsidRPr="00DD526E">
              <w:rPr>
                <w:rStyle w:val="Hyperlink"/>
              </w:rPr>
              <w:t>Predmet</w:t>
            </w:r>
            <w:r>
              <w:rPr>
                <w:webHidden/>
              </w:rPr>
              <w:tab/>
            </w:r>
            <w:r>
              <w:rPr>
                <w:webHidden/>
              </w:rPr>
              <w:fldChar w:fldCharType="begin"/>
            </w:r>
            <w:r>
              <w:rPr>
                <w:webHidden/>
              </w:rPr>
              <w:instrText xml:space="preserve"> PAGEREF _Toc52484672 \h </w:instrText>
            </w:r>
            <w:r>
              <w:rPr>
                <w:webHidden/>
              </w:rPr>
            </w:r>
            <w:r>
              <w:rPr>
                <w:webHidden/>
              </w:rPr>
              <w:fldChar w:fldCharType="separate"/>
            </w:r>
            <w:r>
              <w:rPr>
                <w:webHidden/>
              </w:rPr>
              <w:t>18</w:t>
            </w:r>
            <w:r>
              <w:rPr>
                <w:webHidden/>
              </w:rPr>
              <w:fldChar w:fldCharType="end"/>
            </w:r>
          </w:hyperlink>
        </w:p>
        <w:p w14:paraId="13BA048B" w14:textId="6656704D"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673" w:history="1">
            <w:r w:rsidRPr="00DD526E">
              <w:rPr>
                <w:rStyle w:val="Hyperlink"/>
              </w:rPr>
              <w:t>2.7.1</w:t>
            </w:r>
            <w:r>
              <w:rPr>
                <w:rFonts w:eastAsiaTheme="minorEastAsia"/>
                <w:sz w:val="22"/>
                <w:szCs w:val="22"/>
                <w:lang w:eastAsia="hr-HR"/>
                <w14:scene3d>
                  <w14:camera w14:prst="orthographicFront"/>
                  <w14:lightRig w14:rig="threePt" w14:dir="t">
                    <w14:rot w14:lat="0" w14:lon="0" w14:rev="0"/>
                  </w14:lightRig>
                </w14:scene3d>
              </w:rPr>
              <w:tab/>
            </w:r>
            <w:r w:rsidRPr="00DD526E">
              <w:rPr>
                <w:rStyle w:val="Hyperlink"/>
              </w:rPr>
              <w:t>Ocjene</w:t>
            </w:r>
            <w:r>
              <w:rPr>
                <w:webHidden/>
              </w:rPr>
              <w:tab/>
            </w:r>
            <w:r>
              <w:rPr>
                <w:webHidden/>
              </w:rPr>
              <w:fldChar w:fldCharType="begin"/>
            </w:r>
            <w:r>
              <w:rPr>
                <w:webHidden/>
              </w:rPr>
              <w:instrText xml:space="preserve"> PAGEREF _Toc52484673 \h </w:instrText>
            </w:r>
            <w:r>
              <w:rPr>
                <w:webHidden/>
              </w:rPr>
            </w:r>
            <w:r>
              <w:rPr>
                <w:webHidden/>
              </w:rPr>
              <w:fldChar w:fldCharType="separate"/>
            </w:r>
            <w:r>
              <w:rPr>
                <w:webHidden/>
              </w:rPr>
              <w:t>18</w:t>
            </w:r>
            <w:r>
              <w:rPr>
                <w:webHidden/>
              </w:rPr>
              <w:fldChar w:fldCharType="end"/>
            </w:r>
          </w:hyperlink>
        </w:p>
        <w:p w14:paraId="624CF8C0" w14:textId="1878A228"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674" w:history="1">
            <w:r w:rsidRPr="00DD526E">
              <w:rPr>
                <w:rStyle w:val="Hyperlink"/>
              </w:rPr>
              <w:t>2.7.2</w:t>
            </w:r>
            <w:r>
              <w:rPr>
                <w:rFonts w:eastAsiaTheme="minorEastAsia"/>
                <w:sz w:val="22"/>
                <w:szCs w:val="22"/>
                <w:lang w:eastAsia="hr-HR"/>
                <w14:scene3d>
                  <w14:camera w14:prst="orthographicFront"/>
                  <w14:lightRig w14:rig="threePt" w14:dir="t">
                    <w14:rot w14:lat="0" w14:lon="0" w14:rev="0"/>
                  </w14:lightRig>
                </w14:scene3d>
              </w:rPr>
              <w:tab/>
            </w:r>
            <w:r w:rsidRPr="00DD526E">
              <w:rPr>
                <w:rStyle w:val="Hyperlink"/>
              </w:rPr>
              <w:t>Bilješke</w:t>
            </w:r>
            <w:r>
              <w:rPr>
                <w:webHidden/>
              </w:rPr>
              <w:tab/>
            </w:r>
            <w:r>
              <w:rPr>
                <w:webHidden/>
              </w:rPr>
              <w:fldChar w:fldCharType="begin"/>
            </w:r>
            <w:r>
              <w:rPr>
                <w:webHidden/>
              </w:rPr>
              <w:instrText xml:space="preserve"> PAGEREF _Toc52484674 \h </w:instrText>
            </w:r>
            <w:r>
              <w:rPr>
                <w:webHidden/>
              </w:rPr>
            </w:r>
            <w:r>
              <w:rPr>
                <w:webHidden/>
              </w:rPr>
              <w:fldChar w:fldCharType="separate"/>
            </w:r>
            <w:r>
              <w:rPr>
                <w:webHidden/>
              </w:rPr>
              <w:t>18</w:t>
            </w:r>
            <w:r>
              <w:rPr>
                <w:webHidden/>
              </w:rPr>
              <w:fldChar w:fldCharType="end"/>
            </w:r>
          </w:hyperlink>
        </w:p>
        <w:p w14:paraId="3DEFB6B1" w14:textId="17013EB3" w:rsidR="00257AE1" w:rsidRDefault="00257AE1">
          <w:pPr>
            <w:pStyle w:val="TOC2"/>
            <w:rPr>
              <w:rFonts w:eastAsiaTheme="minorEastAsia"/>
              <w:sz w:val="22"/>
              <w:szCs w:val="22"/>
              <w:lang w:eastAsia="hr-HR"/>
            </w:rPr>
          </w:pPr>
          <w:hyperlink w:anchor="_Toc52484675" w:history="1">
            <w:r w:rsidRPr="00DD526E">
              <w:rPr>
                <w:rStyle w:val="Hyperlink"/>
              </w:rPr>
              <w:t>2.8</w:t>
            </w:r>
            <w:r>
              <w:rPr>
                <w:rFonts w:eastAsiaTheme="minorEastAsia"/>
                <w:sz w:val="22"/>
                <w:szCs w:val="22"/>
                <w:lang w:eastAsia="hr-HR"/>
              </w:rPr>
              <w:tab/>
            </w:r>
            <w:r w:rsidRPr="00DD526E">
              <w:rPr>
                <w:rStyle w:val="Hyperlink"/>
              </w:rPr>
              <w:t>Ispiti</w:t>
            </w:r>
            <w:r>
              <w:rPr>
                <w:webHidden/>
              </w:rPr>
              <w:tab/>
            </w:r>
            <w:r>
              <w:rPr>
                <w:webHidden/>
              </w:rPr>
              <w:fldChar w:fldCharType="begin"/>
            </w:r>
            <w:r>
              <w:rPr>
                <w:webHidden/>
              </w:rPr>
              <w:instrText xml:space="preserve"> PAGEREF _Toc52484675 \h </w:instrText>
            </w:r>
            <w:r>
              <w:rPr>
                <w:webHidden/>
              </w:rPr>
            </w:r>
            <w:r>
              <w:rPr>
                <w:webHidden/>
              </w:rPr>
              <w:fldChar w:fldCharType="separate"/>
            </w:r>
            <w:r>
              <w:rPr>
                <w:webHidden/>
              </w:rPr>
              <w:t>20</w:t>
            </w:r>
            <w:r>
              <w:rPr>
                <w:webHidden/>
              </w:rPr>
              <w:fldChar w:fldCharType="end"/>
            </w:r>
          </w:hyperlink>
        </w:p>
        <w:p w14:paraId="30406F15" w14:textId="6E5022F6"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676" w:history="1">
            <w:r w:rsidRPr="00DD526E">
              <w:rPr>
                <w:rStyle w:val="Hyperlink"/>
              </w:rPr>
              <w:t>2.8.1</w:t>
            </w:r>
            <w:r>
              <w:rPr>
                <w:rFonts w:eastAsiaTheme="minorEastAsia"/>
                <w:sz w:val="22"/>
                <w:szCs w:val="22"/>
                <w:lang w:eastAsia="hr-HR"/>
                <w14:scene3d>
                  <w14:camera w14:prst="orthographicFront"/>
                  <w14:lightRig w14:rig="threePt" w14:dir="t">
                    <w14:rot w14:lat="0" w14:lon="0" w14:rev="0"/>
                  </w14:lightRig>
                </w14:scene3d>
              </w:rPr>
              <w:tab/>
            </w:r>
            <w:r w:rsidRPr="00DD526E">
              <w:rPr>
                <w:rStyle w:val="Hyperlink"/>
              </w:rPr>
              <w:t>Mjeseci</w:t>
            </w:r>
            <w:r>
              <w:rPr>
                <w:webHidden/>
              </w:rPr>
              <w:tab/>
            </w:r>
            <w:r>
              <w:rPr>
                <w:webHidden/>
              </w:rPr>
              <w:fldChar w:fldCharType="begin"/>
            </w:r>
            <w:r>
              <w:rPr>
                <w:webHidden/>
              </w:rPr>
              <w:instrText xml:space="preserve"> PAGEREF _Toc52484676 \h </w:instrText>
            </w:r>
            <w:r>
              <w:rPr>
                <w:webHidden/>
              </w:rPr>
            </w:r>
            <w:r>
              <w:rPr>
                <w:webHidden/>
              </w:rPr>
              <w:fldChar w:fldCharType="separate"/>
            </w:r>
            <w:r>
              <w:rPr>
                <w:webHidden/>
              </w:rPr>
              <w:t>20</w:t>
            </w:r>
            <w:r>
              <w:rPr>
                <w:webHidden/>
              </w:rPr>
              <w:fldChar w:fldCharType="end"/>
            </w:r>
          </w:hyperlink>
        </w:p>
        <w:p w14:paraId="32F236BF" w14:textId="4EC73081"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677" w:history="1">
            <w:r w:rsidRPr="00DD526E">
              <w:rPr>
                <w:rStyle w:val="Hyperlink"/>
              </w:rPr>
              <w:t>2.8.2</w:t>
            </w:r>
            <w:r>
              <w:rPr>
                <w:rFonts w:eastAsiaTheme="minorEastAsia"/>
                <w:sz w:val="22"/>
                <w:szCs w:val="22"/>
                <w:lang w:eastAsia="hr-HR"/>
                <w14:scene3d>
                  <w14:camera w14:prst="orthographicFront"/>
                  <w14:lightRig w14:rig="threePt" w14:dir="t">
                    <w14:rot w14:lat="0" w14:lon="0" w14:rev="0"/>
                  </w14:lightRig>
                </w14:scene3d>
              </w:rPr>
              <w:tab/>
            </w:r>
            <w:r w:rsidRPr="00DD526E">
              <w:rPr>
                <w:rStyle w:val="Hyperlink"/>
              </w:rPr>
              <w:t>Datumi</w:t>
            </w:r>
            <w:r>
              <w:rPr>
                <w:webHidden/>
              </w:rPr>
              <w:tab/>
            </w:r>
            <w:r>
              <w:rPr>
                <w:webHidden/>
              </w:rPr>
              <w:fldChar w:fldCharType="begin"/>
            </w:r>
            <w:r>
              <w:rPr>
                <w:webHidden/>
              </w:rPr>
              <w:instrText xml:space="preserve"> PAGEREF _Toc52484677 \h </w:instrText>
            </w:r>
            <w:r>
              <w:rPr>
                <w:webHidden/>
              </w:rPr>
            </w:r>
            <w:r>
              <w:rPr>
                <w:webHidden/>
              </w:rPr>
              <w:fldChar w:fldCharType="separate"/>
            </w:r>
            <w:r>
              <w:rPr>
                <w:webHidden/>
              </w:rPr>
              <w:t>20</w:t>
            </w:r>
            <w:r>
              <w:rPr>
                <w:webHidden/>
              </w:rPr>
              <w:fldChar w:fldCharType="end"/>
            </w:r>
          </w:hyperlink>
        </w:p>
        <w:p w14:paraId="112B071F" w14:textId="74DE1056"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678" w:history="1">
            <w:r w:rsidRPr="00DD526E">
              <w:rPr>
                <w:rStyle w:val="Hyperlink"/>
              </w:rPr>
              <w:t>2.8.3</w:t>
            </w:r>
            <w:r>
              <w:rPr>
                <w:rFonts w:eastAsiaTheme="minorEastAsia"/>
                <w:sz w:val="22"/>
                <w:szCs w:val="22"/>
                <w:lang w:eastAsia="hr-HR"/>
                <w14:scene3d>
                  <w14:camera w14:prst="orthographicFront"/>
                  <w14:lightRig w14:rig="threePt" w14:dir="t">
                    <w14:rot w14:lat="0" w14:lon="0" w14:rev="0"/>
                  </w14:lightRig>
                </w14:scene3d>
              </w:rPr>
              <w:tab/>
            </w:r>
            <w:r w:rsidRPr="00DD526E">
              <w:rPr>
                <w:rStyle w:val="Hyperlink"/>
              </w:rPr>
              <w:t>Bilješke</w:t>
            </w:r>
            <w:r>
              <w:rPr>
                <w:webHidden/>
              </w:rPr>
              <w:tab/>
            </w:r>
            <w:r>
              <w:rPr>
                <w:webHidden/>
              </w:rPr>
              <w:fldChar w:fldCharType="begin"/>
            </w:r>
            <w:r>
              <w:rPr>
                <w:webHidden/>
              </w:rPr>
              <w:instrText xml:space="preserve"> PAGEREF _Toc52484678 \h </w:instrText>
            </w:r>
            <w:r>
              <w:rPr>
                <w:webHidden/>
              </w:rPr>
            </w:r>
            <w:r>
              <w:rPr>
                <w:webHidden/>
              </w:rPr>
              <w:fldChar w:fldCharType="separate"/>
            </w:r>
            <w:r>
              <w:rPr>
                <w:webHidden/>
              </w:rPr>
              <w:t>21</w:t>
            </w:r>
            <w:r>
              <w:rPr>
                <w:webHidden/>
              </w:rPr>
              <w:fldChar w:fldCharType="end"/>
            </w:r>
          </w:hyperlink>
        </w:p>
        <w:p w14:paraId="3ABCD98C" w14:textId="2066F415"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679" w:history="1">
            <w:r w:rsidRPr="00DD526E">
              <w:rPr>
                <w:rStyle w:val="Hyperlink"/>
              </w:rPr>
              <w:t>2.8.4</w:t>
            </w:r>
            <w:r>
              <w:rPr>
                <w:rFonts w:eastAsiaTheme="minorEastAsia"/>
                <w:sz w:val="22"/>
                <w:szCs w:val="22"/>
                <w:lang w:eastAsia="hr-HR"/>
                <w14:scene3d>
                  <w14:camera w14:prst="orthographicFront"/>
                  <w14:lightRig w14:rig="threePt" w14:dir="t">
                    <w14:rot w14:lat="0" w14:lon="0" w14:rev="0"/>
                  </w14:lightRig>
                </w14:scene3d>
              </w:rPr>
              <w:tab/>
            </w:r>
            <w:r w:rsidRPr="00DD526E">
              <w:rPr>
                <w:rStyle w:val="Hyperlink"/>
              </w:rPr>
              <w:t>Postavke za obavijesti</w:t>
            </w:r>
            <w:r>
              <w:rPr>
                <w:webHidden/>
              </w:rPr>
              <w:tab/>
            </w:r>
            <w:r>
              <w:rPr>
                <w:webHidden/>
              </w:rPr>
              <w:fldChar w:fldCharType="begin"/>
            </w:r>
            <w:r>
              <w:rPr>
                <w:webHidden/>
              </w:rPr>
              <w:instrText xml:space="preserve"> PAGEREF _Toc52484679 \h </w:instrText>
            </w:r>
            <w:r>
              <w:rPr>
                <w:webHidden/>
              </w:rPr>
            </w:r>
            <w:r>
              <w:rPr>
                <w:webHidden/>
              </w:rPr>
              <w:fldChar w:fldCharType="separate"/>
            </w:r>
            <w:r>
              <w:rPr>
                <w:webHidden/>
              </w:rPr>
              <w:t>22</w:t>
            </w:r>
            <w:r>
              <w:rPr>
                <w:webHidden/>
              </w:rPr>
              <w:fldChar w:fldCharType="end"/>
            </w:r>
          </w:hyperlink>
        </w:p>
        <w:p w14:paraId="79F2ACEB" w14:textId="257EDE4F"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680" w:history="1">
            <w:r w:rsidRPr="00DD526E">
              <w:rPr>
                <w:rStyle w:val="Hyperlink"/>
              </w:rPr>
              <w:t>2.8.5</w:t>
            </w:r>
            <w:r>
              <w:rPr>
                <w:rFonts w:eastAsiaTheme="minorEastAsia"/>
                <w:sz w:val="22"/>
                <w:szCs w:val="22"/>
                <w:lang w:eastAsia="hr-HR"/>
                <w14:scene3d>
                  <w14:camera w14:prst="orthographicFront"/>
                  <w14:lightRig w14:rig="threePt" w14:dir="t">
                    <w14:rot w14:lat="0" w14:lon="0" w14:rev="0"/>
                  </w14:lightRig>
                </w14:scene3d>
              </w:rPr>
              <w:tab/>
            </w:r>
            <w:r w:rsidRPr="00DD526E">
              <w:rPr>
                <w:rStyle w:val="Hyperlink"/>
              </w:rPr>
              <w:t>Primanje obavijesti</w:t>
            </w:r>
            <w:r>
              <w:rPr>
                <w:webHidden/>
              </w:rPr>
              <w:tab/>
            </w:r>
            <w:r>
              <w:rPr>
                <w:webHidden/>
              </w:rPr>
              <w:fldChar w:fldCharType="begin"/>
            </w:r>
            <w:r>
              <w:rPr>
                <w:webHidden/>
              </w:rPr>
              <w:instrText xml:space="preserve"> PAGEREF _Toc52484680 \h </w:instrText>
            </w:r>
            <w:r>
              <w:rPr>
                <w:webHidden/>
              </w:rPr>
            </w:r>
            <w:r>
              <w:rPr>
                <w:webHidden/>
              </w:rPr>
              <w:fldChar w:fldCharType="separate"/>
            </w:r>
            <w:r>
              <w:rPr>
                <w:webHidden/>
              </w:rPr>
              <w:t>22</w:t>
            </w:r>
            <w:r>
              <w:rPr>
                <w:webHidden/>
              </w:rPr>
              <w:fldChar w:fldCharType="end"/>
            </w:r>
          </w:hyperlink>
        </w:p>
        <w:p w14:paraId="6DE0A423" w14:textId="68816A13" w:rsidR="00257AE1" w:rsidRDefault="00257AE1">
          <w:pPr>
            <w:pStyle w:val="TOC2"/>
            <w:rPr>
              <w:rFonts w:eastAsiaTheme="minorEastAsia"/>
              <w:sz w:val="22"/>
              <w:szCs w:val="22"/>
              <w:lang w:eastAsia="hr-HR"/>
            </w:rPr>
          </w:pPr>
          <w:hyperlink w:anchor="_Toc52484681" w:history="1">
            <w:r w:rsidRPr="00DD526E">
              <w:rPr>
                <w:rStyle w:val="Hyperlink"/>
              </w:rPr>
              <w:t>2.9</w:t>
            </w:r>
            <w:r>
              <w:rPr>
                <w:rFonts w:eastAsiaTheme="minorEastAsia"/>
                <w:sz w:val="22"/>
                <w:szCs w:val="22"/>
                <w:lang w:eastAsia="hr-HR"/>
              </w:rPr>
              <w:tab/>
            </w:r>
            <w:r w:rsidRPr="00DD526E">
              <w:rPr>
                <w:rStyle w:val="Hyperlink"/>
              </w:rPr>
              <w:t>Raspored</w:t>
            </w:r>
            <w:r>
              <w:rPr>
                <w:webHidden/>
              </w:rPr>
              <w:tab/>
            </w:r>
            <w:r>
              <w:rPr>
                <w:webHidden/>
              </w:rPr>
              <w:fldChar w:fldCharType="begin"/>
            </w:r>
            <w:r>
              <w:rPr>
                <w:webHidden/>
              </w:rPr>
              <w:instrText xml:space="preserve"> PAGEREF _Toc52484681 \h </w:instrText>
            </w:r>
            <w:r>
              <w:rPr>
                <w:webHidden/>
              </w:rPr>
            </w:r>
            <w:r>
              <w:rPr>
                <w:webHidden/>
              </w:rPr>
              <w:fldChar w:fldCharType="separate"/>
            </w:r>
            <w:r>
              <w:rPr>
                <w:webHidden/>
              </w:rPr>
              <w:t>26</w:t>
            </w:r>
            <w:r>
              <w:rPr>
                <w:webHidden/>
              </w:rPr>
              <w:fldChar w:fldCharType="end"/>
            </w:r>
          </w:hyperlink>
        </w:p>
        <w:p w14:paraId="5E05BACA" w14:textId="0D614110" w:rsidR="00257AE1" w:rsidRDefault="00257AE1">
          <w:pPr>
            <w:pStyle w:val="TOC2"/>
            <w:rPr>
              <w:rFonts w:eastAsiaTheme="minorEastAsia"/>
              <w:sz w:val="22"/>
              <w:szCs w:val="22"/>
              <w:lang w:eastAsia="hr-HR"/>
            </w:rPr>
          </w:pPr>
          <w:hyperlink w:anchor="_Toc52484682" w:history="1">
            <w:r w:rsidRPr="00DD526E">
              <w:rPr>
                <w:rStyle w:val="Hyperlink"/>
              </w:rPr>
              <w:t>2.10</w:t>
            </w:r>
            <w:r>
              <w:rPr>
                <w:rFonts w:eastAsiaTheme="minorEastAsia"/>
                <w:sz w:val="22"/>
                <w:szCs w:val="22"/>
                <w:lang w:eastAsia="hr-HR"/>
              </w:rPr>
              <w:tab/>
              <w:t xml:space="preserve">   </w:t>
            </w:r>
            <w:r w:rsidRPr="00DD526E">
              <w:rPr>
                <w:rStyle w:val="Hyperlink"/>
              </w:rPr>
              <w:t>Plus</w:t>
            </w:r>
            <w:r>
              <w:rPr>
                <w:webHidden/>
              </w:rPr>
              <w:tab/>
            </w:r>
            <w:r>
              <w:rPr>
                <w:webHidden/>
              </w:rPr>
              <w:fldChar w:fldCharType="begin"/>
            </w:r>
            <w:r>
              <w:rPr>
                <w:webHidden/>
              </w:rPr>
              <w:instrText xml:space="preserve"> PAGEREF _Toc52484682 \h </w:instrText>
            </w:r>
            <w:r>
              <w:rPr>
                <w:webHidden/>
              </w:rPr>
            </w:r>
            <w:r>
              <w:rPr>
                <w:webHidden/>
              </w:rPr>
              <w:fldChar w:fldCharType="separate"/>
            </w:r>
            <w:r>
              <w:rPr>
                <w:webHidden/>
              </w:rPr>
              <w:t>28</w:t>
            </w:r>
            <w:r>
              <w:rPr>
                <w:webHidden/>
              </w:rPr>
              <w:fldChar w:fldCharType="end"/>
            </w:r>
          </w:hyperlink>
        </w:p>
        <w:p w14:paraId="1CDBBCC3" w14:textId="629A3118"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683" w:history="1">
            <w:r w:rsidRPr="00DD526E">
              <w:rPr>
                <w:rStyle w:val="Hyperlink"/>
              </w:rPr>
              <w:t>2.10.1</w:t>
            </w:r>
            <w:r>
              <w:rPr>
                <w:rFonts w:eastAsiaTheme="minorEastAsia"/>
                <w:sz w:val="22"/>
                <w:szCs w:val="22"/>
                <w:lang w:eastAsia="hr-HR"/>
                <w14:scene3d>
                  <w14:camera w14:prst="orthographicFront"/>
                  <w14:lightRig w14:rig="threePt" w14:dir="t">
                    <w14:rot w14:lat="0" w14:lon="0" w14:rev="0"/>
                  </w14:lightRig>
                </w14:scene3d>
              </w:rPr>
              <w:tab/>
            </w:r>
            <w:r w:rsidRPr="00257AE1">
              <w:rPr>
                <w:rFonts w:eastAsiaTheme="minorEastAsia"/>
                <w:sz w:val="22"/>
                <w:szCs w:val="22"/>
                <w:lang w:eastAsia="hr-HR"/>
                <w14:scene3d>
                  <w14:camera w14:prst="orthographicFront"/>
                  <w14:lightRig w14:rig="threePt" w14:dir="t">
                    <w14:rot w14:lat="0" w14:lon="0" w14:rev="0"/>
                  </w14:lightRig>
                </w14:scene3d>
              </w:rPr>
              <w:t xml:space="preserve">   </w:t>
            </w:r>
            <w:r>
              <w:rPr>
                <w:rFonts w:eastAsiaTheme="minorEastAsia"/>
                <w:sz w:val="22"/>
                <w:szCs w:val="22"/>
                <w:lang w:eastAsia="hr-HR"/>
                <w14:scene3d>
                  <w14:camera w14:prst="orthographicFront"/>
                  <w14:lightRig w14:rig="threePt" w14:dir="t">
                    <w14:rot w14:lat="0" w14:lon="0" w14:rev="0"/>
                  </w14:lightRig>
                </w14:scene3d>
              </w:rPr>
              <w:t xml:space="preserve"> </w:t>
            </w:r>
            <w:r w:rsidRPr="00DD526E">
              <w:rPr>
                <w:rStyle w:val="Hyperlink"/>
              </w:rPr>
              <w:t>Prikaz obavijesti iz škole</w:t>
            </w:r>
            <w:r>
              <w:rPr>
                <w:webHidden/>
              </w:rPr>
              <w:tab/>
            </w:r>
            <w:r>
              <w:rPr>
                <w:webHidden/>
              </w:rPr>
              <w:fldChar w:fldCharType="begin"/>
            </w:r>
            <w:r>
              <w:rPr>
                <w:webHidden/>
              </w:rPr>
              <w:instrText xml:space="preserve"> PAGEREF _Toc52484683 \h </w:instrText>
            </w:r>
            <w:r>
              <w:rPr>
                <w:webHidden/>
              </w:rPr>
            </w:r>
            <w:r>
              <w:rPr>
                <w:webHidden/>
              </w:rPr>
              <w:fldChar w:fldCharType="separate"/>
            </w:r>
            <w:r>
              <w:rPr>
                <w:webHidden/>
              </w:rPr>
              <w:t>28</w:t>
            </w:r>
            <w:r>
              <w:rPr>
                <w:webHidden/>
              </w:rPr>
              <w:fldChar w:fldCharType="end"/>
            </w:r>
          </w:hyperlink>
        </w:p>
        <w:p w14:paraId="34E55577" w14:textId="7D0A5764"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684" w:history="1">
            <w:r w:rsidRPr="00DD526E">
              <w:rPr>
                <w:rStyle w:val="Hyperlink"/>
              </w:rPr>
              <w:t>2.10.2</w:t>
            </w:r>
            <w:r>
              <w:rPr>
                <w:rFonts w:eastAsiaTheme="minorEastAsia"/>
                <w:sz w:val="22"/>
                <w:szCs w:val="22"/>
                <w:lang w:eastAsia="hr-HR"/>
                <w14:scene3d>
                  <w14:camera w14:prst="orthographicFront"/>
                  <w14:lightRig w14:rig="threePt" w14:dir="t">
                    <w14:rot w14:lat="0" w14:lon="0" w14:rev="0"/>
                  </w14:lightRig>
                </w14:scene3d>
              </w:rPr>
              <w:tab/>
            </w:r>
            <w:r w:rsidRPr="00257AE1">
              <w:rPr>
                <w:rFonts w:eastAsiaTheme="minorEastAsia"/>
                <w:sz w:val="22"/>
                <w:szCs w:val="22"/>
                <w:lang w:eastAsia="hr-HR"/>
                <w14:scene3d>
                  <w14:camera w14:prst="orthographicFront"/>
                  <w14:lightRig w14:rig="threePt" w14:dir="t">
                    <w14:rot w14:lat="0" w14:lon="0" w14:rev="0"/>
                  </w14:lightRig>
                </w14:scene3d>
              </w:rPr>
              <w:t xml:space="preserve">    </w:t>
            </w:r>
            <w:r w:rsidRPr="00DD526E">
              <w:rPr>
                <w:rStyle w:val="Hyperlink"/>
              </w:rPr>
              <w:t>Povezivanje e-Dnevnika s Loomenom</w:t>
            </w:r>
            <w:r>
              <w:rPr>
                <w:webHidden/>
              </w:rPr>
              <w:tab/>
            </w:r>
            <w:r>
              <w:rPr>
                <w:webHidden/>
              </w:rPr>
              <w:fldChar w:fldCharType="begin"/>
            </w:r>
            <w:r>
              <w:rPr>
                <w:webHidden/>
              </w:rPr>
              <w:instrText xml:space="preserve"> PAGEREF _Toc52484684 \h </w:instrText>
            </w:r>
            <w:r>
              <w:rPr>
                <w:webHidden/>
              </w:rPr>
            </w:r>
            <w:r>
              <w:rPr>
                <w:webHidden/>
              </w:rPr>
              <w:fldChar w:fldCharType="separate"/>
            </w:r>
            <w:r>
              <w:rPr>
                <w:webHidden/>
              </w:rPr>
              <w:t>30</w:t>
            </w:r>
            <w:r>
              <w:rPr>
                <w:webHidden/>
              </w:rPr>
              <w:fldChar w:fldCharType="end"/>
            </w:r>
          </w:hyperlink>
        </w:p>
        <w:p w14:paraId="5D0C7ACA" w14:textId="10C789BF"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685" w:history="1">
            <w:r w:rsidRPr="00DD526E">
              <w:rPr>
                <w:rStyle w:val="Hyperlink"/>
              </w:rPr>
              <w:t>2.10.3</w:t>
            </w:r>
            <w:r>
              <w:rPr>
                <w:rFonts w:eastAsiaTheme="minorEastAsia"/>
                <w:sz w:val="22"/>
                <w:szCs w:val="22"/>
                <w:lang w:eastAsia="hr-HR"/>
                <w14:scene3d>
                  <w14:camera w14:prst="orthographicFront"/>
                  <w14:lightRig w14:rig="threePt" w14:dir="t">
                    <w14:rot w14:lat="0" w14:lon="0" w14:rev="0"/>
                  </w14:lightRig>
                </w14:scene3d>
              </w:rPr>
              <w:tab/>
            </w:r>
            <w:r w:rsidRPr="00257AE1">
              <w:rPr>
                <w:rFonts w:eastAsiaTheme="minorEastAsia"/>
                <w:sz w:val="22"/>
                <w:szCs w:val="22"/>
                <w:lang w:eastAsia="hr-HR"/>
                <w14:scene3d>
                  <w14:camera w14:prst="orthographicFront"/>
                  <w14:lightRig w14:rig="threePt" w14:dir="t">
                    <w14:rot w14:lat="0" w14:lon="0" w14:rev="0"/>
                  </w14:lightRig>
                </w14:scene3d>
              </w:rPr>
              <w:t xml:space="preserve">    </w:t>
            </w:r>
            <w:r w:rsidRPr="00DD526E">
              <w:rPr>
                <w:rStyle w:val="Hyperlink"/>
              </w:rPr>
              <w:t>Pregled svih ocjena razreda</w:t>
            </w:r>
            <w:r>
              <w:rPr>
                <w:webHidden/>
              </w:rPr>
              <w:tab/>
            </w:r>
            <w:r>
              <w:rPr>
                <w:webHidden/>
              </w:rPr>
              <w:fldChar w:fldCharType="begin"/>
            </w:r>
            <w:r>
              <w:rPr>
                <w:webHidden/>
              </w:rPr>
              <w:instrText xml:space="preserve"> PAGEREF _Toc52484685 \h </w:instrText>
            </w:r>
            <w:r>
              <w:rPr>
                <w:webHidden/>
              </w:rPr>
            </w:r>
            <w:r>
              <w:rPr>
                <w:webHidden/>
              </w:rPr>
              <w:fldChar w:fldCharType="separate"/>
            </w:r>
            <w:r>
              <w:rPr>
                <w:webHidden/>
              </w:rPr>
              <w:t>32</w:t>
            </w:r>
            <w:r>
              <w:rPr>
                <w:webHidden/>
              </w:rPr>
              <w:fldChar w:fldCharType="end"/>
            </w:r>
          </w:hyperlink>
        </w:p>
        <w:p w14:paraId="42CF78F1" w14:textId="51FC25F3"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686" w:history="1">
            <w:r w:rsidRPr="00DD526E">
              <w:rPr>
                <w:rStyle w:val="Hyperlink"/>
              </w:rPr>
              <w:t>2.10.4</w:t>
            </w:r>
            <w:r>
              <w:rPr>
                <w:rFonts w:eastAsiaTheme="minorEastAsia"/>
                <w:sz w:val="22"/>
                <w:szCs w:val="22"/>
                <w:lang w:eastAsia="hr-HR"/>
                <w14:scene3d>
                  <w14:camera w14:prst="orthographicFront"/>
                  <w14:lightRig w14:rig="threePt" w14:dir="t">
                    <w14:rot w14:lat="0" w14:lon="0" w14:rev="0"/>
                  </w14:lightRig>
                </w14:scene3d>
              </w:rPr>
              <w:tab/>
            </w:r>
            <w:r w:rsidRPr="00257AE1">
              <w:rPr>
                <w:rFonts w:eastAsiaTheme="minorEastAsia"/>
                <w:sz w:val="22"/>
                <w:szCs w:val="22"/>
                <w:lang w:eastAsia="hr-HR"/>
                <w14:scene3d>
                  <w14:camera w14:prst="orthographicFront"/>
                  <w14:lightRig w14:rig="threePt" w14:dir="t">
                    <w14:rot w14:lat="0" w14:lon="0" w14:rev="0"/>
                  </w14:lightRig>
                </w14:scene3d>
              </w:rPr>
              <w:t xml:space="preserve">    </w:t>
            </w:r>
            <w:r w:rsidRPr="00DD526E">
              <w:rPr>
                <w:rStyle w:val="Hyperlink"/>
              </w:rPr>
              <w:t>Kalkulator bodova za upis u srednju školu</w:t>
            </w:r>
            <w:r>
              <w:rPr>
                <w:webHidden/>
              </w:rPr>
              <w:tab/>
            </w:r>
            <w:r>
              <w:rPr>
                <w:webHidden/>
              </w:rPr>
              <w:fldChar w:fldCharType="begin"/>
            </w:r>
            <w:r>
              <w:rPr>
                <w:webHidden/>
              </w:rPr>
              <w:instrText xml:space="preserve"> PAGEREF _Toc52484686 \h </w:instrText>
            </w:r>
            <w:r>
              <w:rPr>
                <w:webHidden/>
              </w:rPr>
            </w:r>
            <w:r>
              <w:rPr>
                <w:webHidden/>
              </w:rPr>
              <w:fldChar w:fldCharType="separate"/>
            </w:r>
            <w:r>
              <w:rPr>
                <w:webHidden/>
              </w:rPr>
              <w:t>35</w:t>
            </w:r>
            <w:r>
              <w:rPr>
                <w:webHidden/>
              </w:rPr>
              <w:fldChar w:fldCharType="end"/>
            </w:r>
          </w:hyperlink>
        </w:p>
        <w:p w14:paraId="2C5F7C0F" w14:textId="53993C60" w:rsidR="00257AE1" w:rsidRDefault="00257AE1">
          <w:pPr>
            <w:pStyle w:val="TOC4"/>
            <w:tabs>
              <w:tab w:val="left" w:pos="1993"/>
            </w:tabs>
            <w:rPr>
              <w:rFonts w:eastAsiaTheme="minorEastAsia"/>
              <w:i w:val="0"/>
              <w:sz w:val="22"/>
              <w:szCs w:val="22"/>
              <w:lang w:eastAsia="hr-HR"/>
              <w14:scene3d>
                <w14:camera w14:prst="orthographicFront"/>
                <w14:lightRig w14:rig="threePt" w14:dir="t">
                  <w14:rot w14:lat="0" w14:lon="0" w14:rev="0"/>
                </w14:lightRig>
              </w14:scene3d>
            </w:rPr>
          </w:pPr>
          <w:hyperlink w:anchor="_Toc52484687" w:history="1">
            <w:r w:rsidRPr="00DD526E">
              <w:rPr>
                <w:rStyle w:val="Hyperlink"/>
              </w:rPr>
              <w:t>2.10.4.1</w:t>
            </w:r>
            <w:r>
              <w:rPr>
                <w:rFonts w:eastAsiaTheme="minorEastAsia"/>
                <w:i w:val="0"/>
                <w:sz w:val="22"/>
                <w:szCs w:val="22"/>
                <w:lang w:eastAsia="hr-HR"/>
                <w14:scene3d>
                  <w14:camera w14:prst="orthographicFront"/>
                  <w14:lightRig w14:rig="threePt" w14:dir="t">
                    <w14:rot w14:lat="0" w14:lon="0" w14:rev="0"/>
                  </w14:lightRig>
                </w14:scene3d>
              </w:rPr>
              <w:tab/>
            </w:r>
            <w:r w:rsidRPr="00DD526E">
              <w:rPr>
                <w:rStyle w:val="Hyperlink"/>
              </w:rPr>
              <w:t>Odabir škole i smjera</w:t>
            </w:r>
            <w:r>
              <w:rPr>
                <w:webHidden/>
              </w:rPr>
              <w:tab/>
            </w:r>
            <w:r>
              <w:rPr>
                <w:webHidden/>
              </w:rPr>
              <w:fldChar w:fldCharType="begin"/>
            </w:r>
            <w:r>
              <w:rPr>
                <w:webHidden/>
              </w:rPr>
              <w:instrText xml:space="preserve"> PAGEREF _Toc52484687 \h </w:instrText>
            </w:r>
            <w:r>
              <w:rPr>
                <w:webHidden/>
              </w:rPr>
            </w:r>
            <w:r>
              <w:rPr>
                <w:webHidden/>
              </w:rPr>
              <w:fldChar w:fldCharType="separate"/>
            </w:r>
            <w:r>
              <w:rPr>
                <w:webHidden/>
              </w:rPr>
              <w:t>35</w:t>
            </w:r>
            <w:r>
              <w:rPr>
                <w:webHidden/>
              </w:rPr>
              <w:fldChar w:fldCharType="end"/>
            </w:r>
          </w:hyperlink>
        </w:p>
        <w:p w14:paraId="6627225D" w14:textId="09AD734C" w:rsidR="00257AE1" w:rsidRDefault="00257AE1">
          <w:pPr>
            <w:pStyle w:val="TOC4"/>
            <w:tabs>
              <w:tab w:val="left" w:pos="1993"/>
            </w:tabs>
            <w:rPr>
              <w:rFonts w:eastAsiaTheme="minorEastAsia"/>
              <w:i w:val="0"/>
              <w:sz w:val="22"/>
              <w:szCs w:val="22"/>
              <w:lang w:eastAsia="hr-HR"/>
              <w14:scene3d>
                <w14:camera w14:prst="orthographicFront"/>
                <w14:lightRig w14:rig="threePt" w14:dir="t">
                  <w14:rot w14:lat="0" w14:lon="0" w14:rev="0"/>
                </w14:lightRig>
              </w14:scene3d>
            </w:rPr>
          </w:pPr>
          <w:hyperlink w:anchor="_Toc52484688" w:history="1">
            <w:r w:rsidRPr="00DD526E">
              <w:rPr>
                <w:rStyle w:val="Hyperlink"/>
              </w:rPr>
              <w:t>2.10.4.2</w:t>
            </w:r>
            <w:r>
              <w:rPr>
                <w:rFonts w:eastAsiaTheme="minorEastAsia"/>
                <w:i w:val="0"/>
                <w:sz w:val="22"/>
                <w:szCs w:val="22"/>
                <w:lang w:eastAsia="hr-HR"/>
                <w14:scene3d>
                  <w14:camera w14:prst="orthographicFront"/>
                  <w14:lightRig w14:rig="threePt" w14:dir="t">
                    <w14:rot w14:lat="0" w14:lon="0" w14:rev="0"/>
                  </w14:lightRig>
                </w14:scene3d>
              </w:rPr>
              <w:tab/>
            </w:r>
            <w:r w:rsidRPr="00DD526E">
              <w:rPr>
                <w:rStyle w:val="Hyperlink"/>
              </w:rPr>
              <w:t>Unos u kalkulator</w:t>
            </w:r>
            <w:r>
              <w:rPr>
                <w:webHidden/>
              </w:rPr>
              <w:tab/>
            </w:r>
            <w:r>
              <w:rPr>
                <w:webHidden/>
              </w:rPr>
              <w:fldChar w:fldCharType="begin"/>
            </w:r>
            <w:r>
              <w:rPr>
                <w:webHidden/>
              </w:rPr>
              <w:instrText xml:space="preserve"> PAGEREF _Toc52484688 \h </w:instrText>
            </w:r>
            <w:r>
              <w:rPr>
                <w:webHidden/>
              </w:rPr>
            </w:r>
            <w:r>
              <w:rPr>
                <w:webHidden/>
              </w:rPr>
              <w:fldChar w:fldCharType="separate"/>
            </w:r>
            <w:r>
              <w:rPr>
                <w:webHidden/>
              </w:rPr>
              <w:t>37</w:t>
            </w:r>
            <w:r>
              <w:rPr>
                <w:webHidden/>
              </w:rPr>
              <w:fldChar w:fldCharType="end"/>
            </w:r>
          </w:hyperlink>
        </w:p>
        <w:p w14:paraId="065E3E9A" w14:textId="5148B2A5"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689" w:history="1">
            <w:r w:rsidRPr="00DD526E">
              <w:rPr>
                <w:rStyle w:val="Hyperlink"/>
              </w:rPr>
              <w:t>2.10.5</w:t>
            </w:r>
            <w:r>
              <w:rPr>
                <w:rFonts w:eastAsiaTheme="minorEastAsia"/>
                <w:sz w:val="22"/>
                <w:szCs w:val="22"/>
                <w:lang w:eastAsia="hr-HR"/>
                <w14:scene3d>
                  <w14:camera w14:prst="orthographicFront"/>
                  <w14:lightRig w14:rig="threePt" w14:dir="t">
                    <w14:rot w14:lat="0" w14:lon="0" w14:rev="0"/>
                  </w14:lightRig>
                </w14:scene3d>
              </w:rPr>
              <w:tab/>
            </w:r>
            <w:r w:rsidRPr="00257AE1">
              <w:rPr>
                <w:rFonts w:eastAsiaTheme="minorEastAsia"/>
                <w:sz w:val="22"/>
                <w:szCs w:val="22"/>
                <w:lang w:eastAsia="hr-HR"/>
                <w14:scene3d>
                  <w14:camera w14:prst="orthographicFront"/>
                  <w14:lightRig w14:rig="threePt" w14:dir="t">
                    <w14:rot w14:lat="0" w14:lon="0" w14:rev="0"/>
                  </w14:lightRig>
                </w14:scene3d>
              </w:rPr>
              <w:t xml:space="preserve">    </w:t>
            </w:r>
            <w:r w:rsidRPr="00DD526E">
              <w:rPr>
                <w:rStyle w:val="Hyperlink"/>
              </w:rPr>
              <w:t>Office 365 ProPlus</w:t>
            </w:r>
            <w:r>
              <w:rPr>
                <w:webHidden/>
              </w:rPr>
              <w:tab/>
            </w:r>
            <w:r>
              <w:rPr>
                <w:webHidden/>
              </w:rPr>
              <w:fldChar w:fldCharType="begin"/>
            </w:r>
            <w:r>
              <w:rPr>
                <w:webHidden/>
              </w:rPr>
              <w:instrText xml:space="preserve"> PAGEREF _Toc52484689 \h </w:instrText>
            </w:r>
            <w:r>
              <w:rPr>
                <w:webHidden/>
              </w:rPr>
            </w:r>
            <w:r>
              <w:rPr>
                <w:webHidden/>
              </w:rPr>
              <w:fldChar w:fldCharType="separate"/>
            </w:r>
            <w:r>
              <w:rPr>
                <w:webHidden/>
              </w:rPr>
              <w:t>39</w:t>
            </w:r>
            <w:r>
              <w:rPr>
                <w:webHidden/>
              </w:rPr>
              <w:fldChar w:fldCharType="end"/>
            </w:r>
          </w:hyperlink>
        </w:p>
        <w:p w14:paraId="6894543D" w14:textId="6CFA35D6"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690" w:history="1">
            <w:r w:rsidRPr="00DD526E">
              <w:rPr>
                <w:rStyle w:val="Hyperlink"/>
              </w:rPr>
              <w:t>2.10.6</w:t>
            </w:r>
            <w:r>
              <w:rPr>
                <w:rFonts w:eastAsiaTheme="minorEastAsia"/>
                <w:sz w:val="22"/>
                <w:szCs w:val="22"/>
                <w:lang w:eastAsia="hr-HR"/>
                <w14:scene3d>
                  <w14:camera w14:prst="orthographicFront"/>
                  <w14:lightRig w14:rig="threePt" w14:dir="t">
                    <w14:rot w14:lat="0" w14:lon="0" w14:rev="0"/>
                  </w14:lightRig>
                </w14:scene3d>
              </w:rPr>
              <w:tab/>
            </w:r>
            <w:r w:rsidRPr="00257AE1">
              <w:rPr>
                <w:rFonts w:eastAsiaTheme="minorEastAsia"/>
                <w:sz w:val="22"/>
                <w:szCs w:val="22"/>
                <w:lang w:eastAsia="hr-HR"/>
                <w14:scene3d>
                  <w14:camera w14:prst="orthographicFront"/>
                  <w14:lightRig w14:rig="threePt" w14:dir="t">
                    <w14:rot w14:lat="0" w14:lon="0" w14:rev="0"/>
                  </w14:lightRig>
                </w14:scene3d>
              </w:rPr>
              <w:t xml:space="preserve">    </w:t>
            </w:r>
            <w:r w:rsidRPr="00DD526E">
              <w:rPr>
                <w:rStyle w:val="Hyperlink"/>
              </w:rPr>
              <w:t>Promjena lozinke za HUSO AAI (e-Dnevnik)</w:t>
            </w:r>
            <w:r>
              <w:rPr>
                <w:webHidden/>
              </w:rPr>
              <w:tab/>
            </w:r>
            <w:r>
              <w:rPr>
                <w:webHidden/>
              </w:rPr>
              <w:fldChar w:fldCharType="begin"/>
            </w:r>
            <w:r>
              <w:rPr>
                <w:webHidden/>
              </w:rPr>
              <w:instrText xml:space="preserve"> PAGEREF _Toc52484690 \h </w:instrText>
            </w:r>
            <w:r>
              <w:rPr>
                <w:webHidden/>
              </w:rPr>
            </w:r>
            <w:r>
              <w:rPr>
                <w:webHidden/>
              </w:rPr>
              <w:fldChar w:fldCharType="separate"/>
            </w:r>
            <w:r>
              <w:rPr>
                <w:webHidden/>
              </w:rPr>
              <w:t>39</w:t>
            </w:r>
            <w:r>
              <w:rPr>
                <w:webHidden/>
              </w:rPr>
              <w:fldChar w:fldCharType="end"/>
            </w:r>
          </w:hyperlink>
        </w:p>
        <w:p w14:paraId="1D708E24" w14:textId="55F04109"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691" w:history="1">
            <w:r w:rsidRPr="00DD526E">
              <w:rPr>
                <w:rStyle w:val="Hyperlink"/>
              </w:rPr>
              <w:t>2.10.7</w:t>
            </w:r>
            <w:r>
              <w:rPr>
                <w:rFonts w:eastAsiaTheme="minorEastAsia"/>
                <w:sz w:val="22"/>
                <w:szCs w:val="22"/>
                <w:lang w:eastAsia="hr-HR"/>
                <w14:scene3d>
                  <w14:camera w14:prst="orthographicFront"/>
                  <w14:lightRig w14:rig="threePt" w14:dir="t">
                    <w14:rot w14:lat="0" w14:lon="0" w14:rev="0"/>
                  </w14:lightRig>
                </w14:scene3d>
              </w:rPr>
              <w:tab/>
            </w:r>
            <w:r w:rsidRPr="00257AE1">
              <w:rPr>
                <w:rFonts w:eastAsiaTheme="minorEastAsia"/>
                <w:sz w:val="22"/>
                <w:szCs w:val="22"/>
                <w:lang w:eastAsia="hr-HR"/>
                <w14:scene3d>
                  <w14:camera w14:prst="orthographicFront"/>
                  <w14:lightRig w14:rig="threePt" w14:dir="t">
                    <w14:rot w14:lat="0" w14:lon="0" w14:rev="0"/>
                  </w14:lightRig>
                </w14:scene3d>
              </w:rPr>
              <w:t xml:space="preserve">    </w:t>
            </w:r>
            <w:r w:rsidRPr="00DD526E">
              <w:rPr>
                <w:rStyle w:val="Hyperlink"/>
              </w:rPr>
              <w:t>Brisanje promjena</w:t>
            </w:r>
            <w:r>
              <w:rPr>
                <w:webHidden/>
              </w:rPr>
              <w:tab/>
            </w:r>
            <w:r>
              <w:rPr>
                <w:webHidden/>
              </w:rPr>
              <w:fldChar w:fldCharType="begin"/>
            </w:r>
            <w:r>
              <w:rPr>
                <w:webHidden/>
              </w:rPr>
              <w:instrText xml:space="preserve"> PAGEREF _Toc52484691 \h </w:instrText>
            </w:r>
            <w:r>
              <w:rPr>
                <w:webHidden/>
              </w:rPr>
            </w:r>
            <w:r>
              <w:rPr>
                <w:webHidden/>
              </w:rPr>
              <w:fldChar w:fldCharType="separate"/>
            </w:r>
            <w:r>
              <w:rPr>
                <w:webHidden/>
              </w:rPr>
              <w:t>40</w:t>
            </w:r>
            <w:r>
              <w:rPr>
                <w:webHidden/>
              </w:rPr>
              <w:fldChar w:fldCharType="end"/>
            </w:r>
          </w:hyperlink>
        </w:p>
        <w:p w14:paraId="0209B6BA" w14:textId="0152D431" w:rsidR="00257AE1" w:rsidRDefault="00257AE1">
          <w:pPr>
            <w:pStyle w:val="TOC2"/>
            <w:rPr>
              <w:rFonts w:eastAsiaTheme="minorEastAsia"/>
              <w:sz w:val="22"/>
              <w:szCs w:val="22"/>
              <w:lang w:eastAsia="hr-HR"/>
            </w:rPr>
          </w:pPr>
          <w:hyperlink w:anchor="_Toc52484692" w:history="1">
            <w:r w:rsidRPr="00DD526E">
              <w:rPr>
                <w:rStyle w:val="Hyperlink"/>
              </w:rPr>
              <w:t>2.11</w:t>
            </w:r>
            <w:r>
              <w:rPr>
                <w:rFonts w:eastAsiaTheme="minorEastAsia"/>
                <w:sz w:val="22"/>
                <w:szCs w:val="22"/>
                <w:lang w:eastAsia="hr-HR"/>
              </w:rPr>
              <w:tab/>
            </w:r>
            <w:r w:rsidRPr="00257AE1">
              <w:rPr>
                <w:rFonts w:eastAsiaTheme="minorEastAsia"/>
                <w:sz w:val="22"/>
                <w:szCs w:val="22"/>
                <w:lang w:eastAsia="hr-HR"/>
              </w:rPr>
              <w:t xml:space="preserve">  </w:t>
            </w:r>
            <w:r w:rsidRPr="00DD526E">
              <w:rPr>
                <w:rStyle w:val="Hyperlink"/>
              </w:rPr>
              <w:t>Statistika</w:t>
            </w:r>
            <w:r>
              <w:rPr>
                <w:webHidden/>
              </w:rPr>
              <w:tab/>
            </w:r>
            <w:r>
              <w:rPr>
                <w:webHidden/>
              </w:rPr>
              <w:fldChar w:fldCharType="begin"/>
            </w:r>
            <w:r>
              <w:rPr>
                <w:webHidden/>
              </w:rPr>
              <w:instrText xml:space="preserve"> PAGEREF _Toc52484692 \h </w:instrText>
            </w:r>
            <w:r>
              <w:rPr>
                <w:webHidden/>
              </w:rPr>
            </w:r>
            <w:r>
              <w:rPr>
                <w:webHidden/>
              </w:rPr>
              <w:fldChar w:fldCharType="separate"/>
            </w:r>
            <w:r>
              <w:rPr>
                <w:webHidden/>
              </w:rPr>
              <w:t>41</w:t>
            </w:r>
            <w:r>
              <w:rPr>
                <w:webHidden/>
              </w:rPr>
              <w:fldChar w:fldCharType="end"/>
            </w:r>
          </w:hyperlink>
        </w:p>
        <w:p w14:paraId="49B3A129" w14:textId="65937B03"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693" w:history="1">
            <w:r w:rsidRPr="00DD526E">
              <w:rPr>
                <w:rStyle w:val="Hyperlink"/>
              </w:rPr>
              <w:t>2.11.1</w:t>
            </w:r>
            <w:r>
              <w:rPr>
                <w:rFonts w:eastAsiaTheme="minorEastAsia"/>
                <w:sz w:val="22"/>
                <w:szCs w:val="22"/>
                <w:lang w:eastAsia="hr-HR"/>
                <w14:scene3d>
                  <w14:camera w14:prst="orthographicFront"/>
                  <w14:lightRig w14:rig="threePt" w14:dir="t">
                    <w14:rot w14:lat="0" w14:lon="0" w14:rev="0"/>
                  </w14:lightRig>
                </w14:scene3d>
              </w:rPr>
              <w:tab/>
            </w:r>
            <w:r w:rsidRPr="00257AE1">
              <w:rPr>
                <w:rFonts w:eastAsiaTheme="minorEastAsia"/>
                <w:sz w:val="22"/>
                <w:szCs w:val="22"/>
                <w:lang w:eastAsia="hr-HR"/>
                <w14:scene3d>
                  <w14:camera w14:prst="orthographicFront"/>
                  <w14:lightRig w14:rig="threePt" w14:dir="t">
                    <w14:rot w14:lat="0" w14:lon="0" w14:rev="0"/>
                  </w14:lightRig>
                </w14:scene3d>
              </w:rPr>
              <w:t xml:space="preserve">    </w:t>
            </w:r>
            <w:r w:rsidRPr="00DD526E">
              <w:rPr>
                <w:rStyle w:val="Hyperlink"/>
              </w:rPr>
              <w:t>Statistika ocjena odabranih razreda</w:t>
            </w:r>
            <w:r>
              <w:rPr>
                <w:webHidden/>
              </w:rPr>
              <w:tab/>
            </w:r>
            <w:r>
              <w:rPr>
                <w:webHidden/>
              </w:rPr>
              <w:fldChar w:fldCharType="begin"/>
            </w:r>
            <w:r>
              <w:rPr>
                <w:webHidden/>
              </w:rPr>
              <w:instrText xml:space="preserve"> PAGEREF _Toc52484693 \h </w:instrText>
            </w:r>
            <w:r>
              <w:rPr>
                <w:webHidden/>
              </w:rPr>
            </w:r>
            <w:r>
              <w:rPr>
                <w:webHidden/>
              </w:rPr>
              <w:fldChar w:fldCharType="separate"/>
            </w:r>
            <w:r>
              <w:rPr>
                <w:webHidden/>
              </w:rPr>
              <w:t>41</w:t>
            </w:r>
            <w:r>
              <w:rPr>
                <w:webHidden/>
              </w:rPr>
              <w:fldChar w:fldCharType="end"/>
            </w:r>
          </w:hyperlink>
        </w:p>
        <w:p w14:paraId="0B3A8674" w14:textId="65E30A03" w:rsidR="00257AE1" w:rsidRDefault="00257AE1">
          <w:pPr>
            <w:pStyle w:val="TOC3"/>
            <w:rPr>
              <w:rStyle w:val="Hyperlink"/>
            </w:rPr>
          </w:pPr>
          <w:hyperlink w:anchor="_Toc52484694" w:history="1">
            <w:r w:rsidRPr="00DD526E">
              <w:rPr>
                <w:rStyle w:val="Hyperlink"/>
              </w:rPr>
              <w:t>2.11.2</w:t>
            </w:r>
            <w:r>
              <w:rPr>
                <w:rFonts w:eastAsiaTheme="minorEastAsia"/>
                <w:sz w:val="22"/>
                <w:szCs w:val="22"/>
                <w:lang w:eastAsia="hr-HR"/>
                <w14:scene3d>
                  <w14:camera w14:prst="orthographicFront"/>
                  <w14:lightRig w14:rig="threePt" w14:dir="t">
                    <w14:rot w14:lat="0" w14:lon="0" w14:rev="0"/>
                  </w14:lightRig>
                </w14:scene3d>
              </w:rPr>
              <w:tab/>
            </w:r>
            <w:r w:rsidRPr="00257AE1">
              <w:rPr>
                <w:rFonts w:eastAsiaTheme="minorEastAsia"/>
                <w:sz w:val="22"/>
                <w:szCs w:val="22"/>
                <w:lang w:eastAsia="hr-HR"/>
                <w14:scene3d>
                  <w14:camera w14:prst="orthographicFront"/>
                  <w14:lightRig w14:rig="threePt" w14:dir="t">
                    <w14:rot w14:lat="0" w14:lon="0" w14:rev="0"/>
                  </w14:lightRig>
                </w14:scene3d>
              </w:rPr>
              <w:t xml:space="preserve">    </w:t>
            </w:r>
            <w:r w:rsidRPr="00DD526E">
              <w:rPr>
                <w:rStyle w:val="Hyperlink"/>
              </w:rPr>
              <w:t>Statistika ocjena pojedinog razreda</w:t>
            </w:r>
            <w:r>
              <w:rPr>
                <w:webHidden/>
              </w:rPr>
              <w:tab/>
            </w:r>
            <w:r>
              <w:rPr>
                <w:webHidden/>
              </w:rPr>
              <w:fldChar w:fldCharType="begin"/>
            </w:r>
            <w:r>
              <w:rPr>
                <w:webHidden/>
              </w:rPr>
              <w:instrText xml:space="preserve"> PAGEREF _Toc52484694 \h </w:instrText>
            </w:r>
            <w:r>
              <w:rPr>
                <w:webHidden/>
              </w:rPr>
            </w:r>
            <w:r>
              <w:rPr>
                <w:webHidden/>
              </w:rPr>
              <w:fldChar w:fldCharType="separate"/>
            </w:r>
            <w:r>
              <w:rPr>
                <w:webHidden/>
              </w:rPr>
              <w:t>42</w:t>
            </w:r>
            <w:r>
              <w:rPr>
                <w:webHidden/>
              </w:rPr>
              <w:fldChar w:fldCharType="end"/>
            </w:r>
          </w:hyperlink>
        </w:p>
        <w:p w14:paraId="51C11FB3" w14:textId="77777777" w:rsidR="00257AE1" w:rsidRPr="00257AE1" w:rsidRDefault="00257AE1" w:rsidP="00257AE1"/>
        <w:p w14:paraId="5F44D17A" w14:textId="7BC40B6B" w:rsidR="00257AE1" w:rsidRDefault="00257AE1">
          <w:pPr>
            <w:pStyle w:val="TOC1"/>
            <w:rPr>
              <w:rFonts w:eastAsiaTheme="minorEastAsia"/>
              <w:b w:val="0"/>
              <w:color w:val="auto"/>
              <w:sz w:val="22"/>
              <w:szCs w:val="22"/>
              <w:lang w:eastAsia="hr-HR"/>
            </w:rPr>
          </w:pPr>
          <w:hyperlink w:anchor="_Toc52484695" w:history="1">
            <w:r w:rsidRPr="00DD526E">
              <w:rPr>
                <w:rStyle w:val="Hyperlink"/>
              </w:rPr>
              <w:t>3</w:t>
            </w:r>
            <w:r>
              <w:rPr>
                <w:rFonts w:eastAsiaTheme="minorEastAsia"/>
                <w:b w:val="0"/>
                <w:color w:val="auto"/>
                <w:sz w:val="22"/>
                <w:szCs w:val="22"/>
                <w:lang w:eastAsia="hr-HR"/>
              </w:rPr>
              <w:tab/>
            </w:r>
            <w:r w:rsidRPr="00DD526E">
              <w:rPr>
                <w:rStyle w:val="Hyperlink"/>
              </w:rPr>
              <w:t>e-Dnevnik Plus za nastavnike</w:t>
            </w:r>
            <w:r>
              <w:rPr>
                <w:webHidden/>
              </w:rPr>
              <w:tab/>
            </w:r>
            <w:r>
              <w:rPr>
                <w:webHidden/>
              </w:rPr>
              <w:fldChar w:fldCharType="begin"/>
            </w:r>
            <w:r>
              <w:rPr>
                <w:webHidden/>
              </w:rPr>
              <w:instrText xml:space="preserve"> PAGEREF _Toc52484695 \h </w:instrText>
            </w:r>
            <w:r>
              <w:rPr>
                <w:webHidden/>
              </w:rPr>
            </w:r>
            <w:r>
              <w:rPr>
                <w:webHidden/>
              </w:rPr>
              <w:fldChar w:fldCharType="separate"/>
            </w:r>
            <w:r>
              <w:rPr>
                <w:webHidden/>
              </w:rPr>
              <w:t>43</w:t>
            </w:r>
            <w:r>
              <w:rPr>
                <w:webHidden/>
              </w:rPr>
              <w:fldChar w:fldCharType="end"/>
            </w:r>
          </w:hyperlink>
        </w:p>
        <w:p w14:paraId="6E251E24" w14:textId="1A008D67" w:rsidR="00257AE1" w:rsidRDefault="00257AE1">
          <w:pPr>
            <w:pStyle w:val="TOC2"/>
            <w:rPr>
              <w:rFonts w:eastAsiaTheme="minorEastAsia"/>
              <w:sz w:val="22"/>
              <w:szCs w:val="22"/>
              <w:lang w:eastAsia="hr-HR"/>
            </w:rPr>
          </w:pPr>
          <w:hyperlink w:anchor="_Toc52484696" w:history="1">
            <w:r w:rsidRPr="00DD526E">
              <w:rPr>
                <w:rStyle w:val="Hyperlink"/>
              </w:rPr>
              <w:t>3.1</w:t>
            </w:r>
            <w:r>
              <w:rPr>
                <w:rFonts w:eastAsiaTheme="minorEastAsia"/>
                <w:sz w:val="22"/>
                <w:szCs w:val="22"/>
                <w:lang w:eastAsia="hr-HR"/>
              </w:rPr>
              <w:tab/>
            </w:r>
            <w:r w:rsidRPr="00DD526E">
              <w:rPr>
                <w:rStyle w:val="Hyperlink"/>
              </w:rPr>
              <w:t>Prikaz prosjeka</w:t>
            </w:r>
            <w:r>
              <w:rPr>
                <w:webHidden/>
              </w:rPr>
              <w:tab/>
            </w:r>
            <w:r>
              <w:rPr>
                <w:webHidden/>
              </w:rPr>
              <w:fldChar w:fldCharType="begin"/>
            </w:r>
            <w:r>
              <w:rPr>
                <w:webHidden/>
              </w:rPr>
              <w:instrText xml:space="preserve"> PAGEREF _Toc52484696 \h </w:instrText>
            </w:r>
            <w:r>
              <w:rPr>
                <w:webHidden/>
              </w:rPr>
            </w:r>
            <w:r>
              <w:rPr>
                <w:webHidden/>
              </w:rPr>
              <w:fldChar w:fldCharType="separate"/>
            </w:r>
            <w:r>
              <w:rPr>
                <w:webHidden/>
              </w:rPr>
              <w:t>43</w:t>
            </w:r>
            <w:r>
              <w:rPr>
                <w:webHidden/>
              </w:rPr>
              <w:fldChar w:fldCharType="end"/>
            </w:r>
          </w:hyperlink>
        </w:p>
        <w:p w14:paraId="21024FB4" w14:textId="78EA0631" w:rsidR="00257AE1" w:rsidRDefault="00257AE1">
          <w:pPr>
            <w:pStyle w:val="TOC2"/>
            <w:rPr>
              <w:rStyle w:val="Hyperlink"/>
            </w:rPr>
          </w:pPr>
          <w:hyperlink w:anchor="_Toc52484697" w:history="1">
            <w:r w:rsidRPr="00DD526E">
              <w:rPr>
                <w:rStyle w:val="Hyperlink"/>
              </w:rPr>
              <w:t>3.2</w:t>
            </w:r>
            <w:r>
              <w:rPr>
                <w:rFonts w:eastAsiaTheme="minorEastAsia"/>
                <w:sz w:val="22"/>
                <w:szCs w:val="22"/>
                <w:lang w:eastAsia="hr-HR"/>
              </w:rPr>
              <w:tab/>
            </w:r>
            <w:r w:rsidRPr="00DD526E">
              <w:rPr>
                <w:rStyle w:val="Hyperlink"/>
              </w:rPr>
              <w:t>'Plus' opcija</w:t>
            </w:r>
            <w:r>
              <w:rPr>
                <w:webHidden/>
              </w:rPr>
              <w:tab/>
            </w:r>
            <w:r>
              <w:rPr>
                <w:webHidden/>
              </w:rPr>
              <w:fldChar w:fldCharType="begin"/>
            </w:r>
            <w:r>
              <w:rPr>
                <w:webHidden/>
              </w:rPr>
              <w:instrText xml:space="preserve"> PAGEREF _Toc52484697 \h </w:instrText>
            </w:r>
            <w:r>
              <w:rPr>
                <w:webHidden/>
              </w:rPr>
            </w:r>
            <w:r>
              <w:rPr>
                <w:webHidden/>
              </w:rPr>
              <w:fldChar w:fldCharType="separate"/>
            </w:r>
            <w:r>
              <w:rPr>
                <w:webHidden/>
              </w:rPr>
              <w:t>44</w:t>
            </w:r>
            <w:r>
              <w:rPr>
                <w:webHidden/>
              </w:rPr>
              <w:fldChar w:fldCharType="end"/>
            </w:r>
          </w:hyperlink>
        </w:p>
        <w:p w14:paraId="44FC82C8" w14:textId="77777777" w:rsidR="00257AE1" w:rsidRPr="00257AE1" w:rsidRDefault="00257AE1" w:rsidP="00257AE1"/>
        <w:p w14:paraId="70B87358" w14:textId="35898355" w:rsidR="00257AE1" w:rsidRDefault="00257AE1">
          <w:pPr>
            <w:pStyle w:val="TOC1"/>
            <w:rPr>
              <w:rFonts w:eastAsiaTheme="minorEastAsia"/>
              <w:b w:val="0"/>
              <w:color w:val="auto"/>
              <w:sz w:val="22"/>
              <w:szCs w:val="22"/>
              <w:lang w:eastAsia="hr-HR"/>
            </w:rPr>
          </w:pPr>
          <w:hyperlink w:anchor="_Toc52484698" w:history="1">
            <w:r w:rsidRPr="00DD526E">
              <w:rPr>
                <w:rStyle w:val="Hyperlink"/>
              </w:rPr>
              <w:t>4</w:t>
            </w:r>
            <w:r>
              <w:rPr>
                <w:rFonts w:eastAsiaTheme="minorEastAsia"/>
                <w:b w:val="0"/>
                <w:color w:val="auto"/>
                <w:sz w:val="22"/>
                <w:szCs w:val="22"/>
                <w:lang w:eastAsia="hr-HR"/>
              </w:rPr>
              <w:tab/>
            </w:r>
            <w:r w:rsidRPr="00DD526E">
              <w:rPr>
                <w:rStyle w:val="Hyperlink"/>
              </w:rPr>
              <w:t>e-Dnevnik Plus za škole</w:t>
            </w:r>
            <w:r>
              <w:rPr>
                <w:webHidden/>
              </w:rPr>
              <w:tab/>
            </w:r>
            <w:r>
              <w:rPr>
                <w:webHidden/>
              </w:rPr>
              <w:fldChar w:fldCharType="begin"/>
            </w:r>
            <w:r>
              <w:rPr>
                <w:webHidden/>
              </w:rPr>
              <w:instrText xml:space="preserve"> PAGEREF _Toc52484698 \h </w:instrText>
            </w:r>
            <w:r>
              <w:rPr>
                <w:webHidden/>
              </w:rPr>
            </w:r>
            <w:r>
              <w:rPr>
                <w:webHidden/>
              </w:rPr>
              <w:fldChar w:fldCharType="separate"/>
            </w:r>
            <w:r>
              <w:rPr>
                <w:webHidden/>
              </w:rPr>
              <w:t>46</w:t>
            </w:r>
            <w:r>
              <w:rPr>
                <w:webHidden/>
              </w:rPr>
              <w:fldChar w:fldCharType="end"/>
            </w:r>
          </w:hyperlink>
        </w:p>
        <w:p w14:paraId="6F2DF7B1" w14:textId="6BD6703E" w:rsidR="00257AE1" w:rsidRDefault="00257AE1">
          <w:pPr>
            <w:pStyle w:val="TOC2"/>
            <w:rPr>
              <w:rFonts w:eastAsiaTheme="minorEastAsia"/>
              <w:sz w:val="22"/>
              <w:szCs w:val="22"/>
              <w:lang w:eastAsia="hr-HR"/>
            </w:rPr>
          </w:pPr>
          <w:hyperlink w:anchor="_Toc52484699" w:history="1">
            <w:r w:rsidRPr="00DD526E">
              <w:rPr>
                <w:rStyle w:val="Hyperlink"/>
              </w:rPr>
              <w:t>4.1</w:t>
            </w:r>
            <w:r>
              <w:rPr>
                <w:rFonts w:eastAsiaTheme="minorEastAsia"/>
                <w:sz w:val="22"/>
                <w:szCs w:val="22"/>
                <w:lang w:eastAsia="hr-HR"/>
              </w:rPr>
              <w:tab/>
            </w:r>
            <w:r w:rsidRPr="00DD526E">
              <w:rPr>
                <w:rStyle w:val="Hyperlink"/>
              </w:rPr>
              <w:t>Ideja</w:t>
            </w:r>
            <w:r>
              <w:rPr>
                <w:webHidden/>
              </w:rPr>
              <w:tab/>
            </w:r>
            <w:r>
              <w:rPr>
                <w:webHidden/>
              </w:rPr>
              <w:fldChar w:fldCharType="begin"/>
            </w:r>
            <w:r>
              <w:rPr>
                <w:webHidden/>
              </w:rPr>
              <w:instrText xml:space="preserve"> PAGEREF _Toc52484699 \h </w:instrText>
            </w:r>
            <w:r>
              <w:rPr>
                <w:webHidden/>
              </w:rPr>
            </w:r>
            <w:r>
              <w:rPr>
                <w:webHidden/>
              </w:rPr>
              <w:fldChar w:fldCharType="separate"/>
            </w:r>
            <w:r>
              <w:rPr>
                <w:webHidden/>
              </w:rPr>
              <w:t>46</w:t>
            </w:r>
            <w:r>
              <w:rPr>
                <w:webHidden/>
              </w:rPr>
              <w:fldChar w:fldCharType="end"/>
            </w:r>
          </w:hyperlink>
        </w:p>
        <w:p w14:paraId="518443E6" w14:textId="1CCEF498" w:rsidR="00257AE1" w:rsidRDefault="00257AE1">
          <w:pPr>
            <w:pStyle w:val="TOC2"/>
            <w:rPr>
              <w:rFonts w:eastAsiaTheme="minorEastAsia"/>
              <w:sz w:val="22"/>
              <w:szCs w:val="22"/>
              <w:lang w:eastAsia="hr-HR"/>
            </w:rPr>
          </w:pPr>
          <w:hyperlink w:anchor="_Toc52484700" w:history="1">
            <w:r w:rsidRPr="00DD526E">
              <w:rPr>
                <w:rStyle w:val="Hyperlink"/>
              </w:rPr>
              <w:t>4.2</w:t>
            </w:r>
            <w:r>
              <w:rPr>
                <w:rFonts w:eastAsiaTheme="minorEastAsia"/>
                <w:sz w:val="22"/>
                <w:szCs w:val="22"/>
                <w:lang w:eastAsia="hr-HR"/>
              </w:rPr>
              <w:tab/>
            </w:r>
            <w:r w:rsidRPr="00DD526E">
              <w:rPr>
                <w:rStyle w:val="Hyperlink"/>
              </w:rPr>
              <w:t>Dijelovi</w:t>
            </w:r>
            <w:r>
              <w:rPr>
                <w:webHidden/>
              </w:rPr>
              <w:tab/>
            </w:r>
            <w:r>
              <w:rPr>
                <w:webHidden/>
              </w:rPr>
              <w:fldChar w:fldCharType="begin"/>
            </w:r>
            <w:r>
              <w:rPr>
                <w:webHidden/>
              </w:rPr>
              <w:instrText xml:space="preserve"> PAGEREF _Toc52484700 \h </w:instrText>
            </w:r>
            <w:r>
              <w:rPr>
                <w:webHidden/>
              </w:rPr>
            </w:r>
            <w:r>
              <w:rPr>
                <w:webHidden/>
              </w:rPr>
              <w:fldChar w:fldCharType="separate"/>
            </w:r>
            <w:r>
              <w:rPr>
                <w:webHidden/>
              </w:rPr>
              <w:t>46</w:t>
            </w:r>
            <w:r>
              <w:rPr>
                <w:webHidden/>
              </w:rPr>
              <w:fldChar w:fldCharType="end"/>
            </w:r>
          </w:hyperlink>
        </w:p>
        <w:p w14:paraId="5A2DBF78" w14:textId="5FE018AE" w:rsidR="00257AE1" w:rsidRDefault="00257AE1">
          <w:pPr>
            <w:pStyle w:val="TOC2"/>
            <w:rPr>
              <w:rFonts w:eastAsiaTheme="minorEastAsia"/>
              <w:sz w:val="22"/>
              <w:szCs w:val="22"/>
              <w:lang w:eastAsia="hr-HR"/>
            </w:rPr>
          </w:pPr>
          <w:hyperlink w:anchor="_Toc52484701" w:history="1">
            <w:r w:rsidRPr="00DD526E">
              <w:rPr>
                <w:rStyle w:val="Hyperlink"/>
              </w:rPr>
              <w:t>4.3</w:t>
            </w:r>
            <w:r>
              <w:rPr>
                <w:rFonts w:eastAsiaTheme="minorEastAsia"/>
                <w:sz w:val="22"/>
                <w:szCs w:val="22"/>
                <w:lang w:eastAsia="hr-HR"/>
              </w:rPr>
              <w:tab/>
            </w:r>
            <w:r w:rsidRPr="00DD526E">
              <w:rPr>
                <w:rStyle w:val="Hyperlink"/>
              </w:rPr>
              <w:t>Instalacija</w:t>
            </w:r>
            <w:r>
              <w:rPr>
                <w:webHidden/>
              </w:rPr>
              <w:tab/>
            </w:r>
            <w:r>
              <w:rPr>
                <w:webHidden/>
              </w:rPr>
              <w:fldChar w:fldCharType="begin"/>
            </w:r>
            <w:r>
              <w:rPr>
                <w:webHidden/>
              </w:rPr>
              <w:instrText xml:space="preserve"> PAGEREF _Toc52484701 \h </w:instrText>
            </w:r>
            <w:r>
              <w:rPr>
                <w:webHidden/>
              </w:rPr>
            </w:r>
            <w:r>
              <w:rPr>
                <w:webHidden/>
              </w:rPr>
              <w:fldChar w:fldCharType="separate"/>
            </w:r>
            <w:r>
              <w:rPr>
                <w:webHidden/>
              </w:rPr>
              <w:t>47</w:t>
            </w:r>
            <w:r>
              <w:rPr>
                <w:webHidden/>
              </w:rPr>
              <w:fldChar w:fldCharType="end"/>
            </w:r>
          </w:hyperlink>
        </w:p>
        <w:p w14:paraId="28175488" w14:textId="6703BC36" w:rsidR="00257AE1" w:rsidRDefault="00257AE1">
          <w:pPr>
            <w:pStyle w:val="TOC2"/>
            <w:rPr>
              <w:rFonts w:eastAsiaTheme="minorEastAsia"/>
              <w:sz w:val="22"/>
              <w:szCs w:val="22"/>
              <w:lang w:eastAsia="hr-HR"/>
            </w:rPr>
          </w:pPr>
          <w:hyperlink w:anchor="_Toc52484702" w:history="1">
            <w:r w:rsidRPr="00DD526E">
              <w:rPr>
                <w:rStyle w:val="Hyperlink"/>
              </w:rPr>
              <w:t>4.4</w:t>
            </w:r>
            <w:r>
              <w:rPr>
                <w:rFonts w:eastAsiaTheme="minorEastAsia"/>
                <w:sz w:val="22"/>
                <w:szCs w:val="22"/>
                <w:lang w:eastAsia="hr-HR"/>
              </w:rPr>
              <w:tab/>
            </w:r>
            <w:r w:rsidRPr="00DD526E">
              <w:rPr>
                <w:rStyle w:val="Hyperlink"/>
              </w:rPr>
              <w:t>Korištenje i sigurnost</w:t>
            </w:r>
            <w:r>
              <w:rPr>
                <w:webHidden/>
              </w:rPr>
              <w:tab/>
            </w:r>
            <w:r>
              <w:rPr>
                <w:webHidden/>
              </w:rPr>
              <w:fldChar w:fldCharType="begin"/>
            </w:r>
            <w:r>
              <w:rPr>
                <w:webHidden/>
              </w:rPr>
              <w:instrText xml:space="preserve"> PAGEREF _Toc52484702 \h </w:instrText>
            </w:r>
            <w:r>
              <w:rPr>
                <w:webHidden/>
              </w:rPr>
            </w:r>
            <w:r>
              <w:rPr>
                <w:webHidden/>
              </w:rPr>
              <w:fldChar w:fldCharType="separate"/>
            </w:r>
            <w:r>
              <w:rPr>
                <w:webHidden/>
              </w:rPr>
              <w:t>48</w:t>
            </w:r>
            <w:r>
              <w:rPr>
                <w:webHidden/>
              </w:rPr>
              <w:fldChar w:fldCharType="end"/>
            </w:r>
          </w:hyperlink>
        </w:p>
        <w:p w14:paraId="2212BB80" w14:textId="684DC056" w:rsidR="00257AE1" w:rsidRDefault="00257AE1">
          <w:pPr>
            <w:pStyle w:val="TOC2"/>
            <w:rPr>
              <w:rFonts w:eastAsiaTheme="minorEastAsia"/>
              <w:sz w:val="22"/>
              <w:szCs w:val="22"/>
              <w:lang w:eastAsia="hr-HR"/>
            </w:rPr>
          </w:pPr>
          <w:hyperlink w:anchor="_Toc52484703" w:history="1">
            <w:r w:rsidRPr="00DD526E">
              <w:rPr>
                <w:rStyle w:val="Hyperlink"/>
              </w:rPr>
              <w:t>4.5</w:t>
            </w:r>
            <w:r>
              <w:rPr>
                <w:rFonts w:eastAsiaTheme="minorEastAsia"/>
                <w:sz w:val="22"/>
                <w:szCs w:val="22"/>
                <w:lang w:eastAsia="hr-HR"/>
              </w:rPr>
              <w:tab/>
            </w:r>
            <w:r w:rsidRPr="00DD526E">
              <w:rPr>
                <w:rStyle w:val="Hyperlink"/>
              </w:rPr>
              <w:t>Tehnički pregled</w:t>
            </w:r>
            <w:r>
              <w:rPr>
                <w:webHidden/>
              </w:rPr>
              <w:tab/>
            </w:r>
            <w:r>
              <w:rPr>
                <w:webHidden/>
              </w:rPr>
              <w:fldChar w:fldCharType="begin"/>
            </w:r>
            <w:r>
              <w:rPr>
                <w:webHidden/>
              </w:rPr>
              <w:instrText xml:space="preserve"> PAGEREF _Toc52484703 \h </w:instrText>
            </w:r>
            <w:r>
              <w:rPr>
                <w:webHidden/>
              </w:rPr>
            </w:r>
            <w:r>
              <w:rPr>
                <w:webHidden/>
              </w:rPr>
              <w:fldChar w:fldCharType="separate"/>
            </w:r>
            <w:r>
              <w:rPr>
                <w:webHidden/>
              </w:rPr>
              <w:t>50</w:t>
            </w:r>
            <w:r>
              <w:rPr>
                <w:webHidden/>
              </w:rPr>
              <w:fldChar w:fldCharType="end"/>
            </w:r>
          </w:hyperlink>
        </w:p>
        <w:p w14:paraId="43AFEC06" w14:textId="47333DD0"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704" w:history="1">
            <w:r w:rsidRPr="00DD526E">
              <w:rPr>
                <w:rStyle w:val="Hyperlink"/>
              </w:rPr>
              <w:t>4.5.1</w:t>
            </w:r>
            <w:r>
              <w:rPr>
                <w:rFonts w:eastAsiaTheme="minorEastAsia"/>
                <w:sz w:val="22"/>
                <w:szCs w:val="22"/>
                <w:lang w:eastAsia="hr-HR"/>
                <w14:scene3d>
                  <w14:camera w14:prst="orthographicFront"/>
                  <w14:lightRig w14:rig="threePt" w14:dir="t">
                    <w14:rot w14:lat="0" w14:lon="0" w14:rev="0"/>
                  </w14:lightRig>
                </w14:scene3d>
              </w:rPr>
              <w:tab/>
            </w:r>
            <w:r w:rsidRPr="00DD526E">
              <w:rPr>
                <w:rStyle w:val="Hyperlink"/>
              </w:rPr>
              <w:t>e-Dnevnik Plus za škole</w:t>
            </w:r>
            <w:r>
              <w:rPr>
                <w:webHidden/>
              </w:rPr>
              <w:tab/>
            </w:r>
            <w:r>
              <w:rPr>
                <w:webHidden/>
              </w:rPr>
              <w:fldChar w:fldCharType="begin"/>
            </w:r>
            <w:r>
              <w:rPr>
                <w:webHidden/>
              </w:rPr>
              <w:instrText xml:space="preserve"> PAGEREF _Toc52484704 \h </w:instrText>
            </w:r>
            <w:r>
              <w:rPr>
                <w:webHidden/>
              </w:rPr>
            </w:r>
            <w:r>
              <w:rPr>
                <w:webHidden/>
              </w:rPr>
              <w:fldChar w:fldCharType="separate"/>
            </w:r>
            <w:r>
              <w:rPr>
                <w:webHidden/>
              </w:rPr>
              <w:t>50</w:t>
            </w:r>
            <w:r>
              <w:rPr>
                <w:webHidden/>
              </w:rPr>
              <w:fldChar w:fldCharType="end"/>
            </w:r>
          </w:hyperlink>
        </w:p>
        <w:p w14:paraId="4EFE89CE" w14:textId="195CB5D0"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705" w:history="1">
            <w:r w:rsidRPr="00DD526E">
              <w:rPr>
                <w:rStyle w:val="Hyperlink"/>
              </w:rPr>
              <w:t>4.5.2</w:t>
            </w:r>
            <w:r>
              <w:rPr>
                <w:rFonts w:eastAsiaTheme="minorEastAsia"/>
                <w:sz w:val="22"/>
                <w:szCs w:val="22"/>
                <w:lang w:eastAsia="hr-HR"/>
                <w14:scene3d>
                  <w14:camera w14:prst="orthographicFront"/>
                  <w14:lightRig w14:rig="threePt" w14:dir="t">
                    <w14:rot w14:lat="0" w14:lon="0" w14:rev="0"/>
                  </w14:lightRig>
                </w14:scene3d>
              </w:rPr>
              <w:tab/>
            </w:r>
            <w:r w:rsidRPr="00DD526E">
              <w:rPr>
                <w:rStyle w:val="Hyperlink"/>
              </w:rPr>
              <w:t>e-Dnevnik Plus API</w:t>
            </w:r>
            <w:r>
              <w:rPr>
                <w:webHidden/>
              </w:rPr>
              <w:tab/>
            </w:r>
            <w:r>
              <w:rPr>
                <w:webHidden/>
              </w:rPr>
              <w:fldChar w:fldCharType="begin"/>
            </w:r>
            <w:r>
              <w:rPr>
                <w:webHidden/>
              </w:rPr>
              <w:instrText xml:space="preserve"> PAGEREF _Toc52484705 \h </w:instrText>
            </w:r>
            <w:r>
              <w:rPr>
                <w:webHidden/>
              </w:rPr>
            </w:r>
            <w:r>
              <w:rPr>
                <w:webHidden/>
              </w:rPr>
              <w:fldChar w:fldCharType="separate"/>
            </w:r>
            <w:r>
              <w:rPr>
                <w:webHidden/>
              </w:rPr>
              <w:t>50</w:t>
            </w:r>
            <w:r>
              <w:rPr>
                <w:webHidden/>
              </w:rPr>
              <w:fldChar w:fldCharType="end"/>
            </w:r>
          </w:hyperlink>
        </w:p>
        <w:p w14:paraId="15F985B2" w14:textId="563F86B6"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706" w:history="1">
            <w:r w:rsidRPr="00DD526E">
              <w:rPr>
                <w:rStyle w:val="Hyperlink"/>
              </w:rPr>
              <w:t>4.5.3</w:t>
            </w:r>
            <w:r>
              <w:rPr>
                <w:rFonts w:eastAsiaTheme="minorEastAsia"/>
                <w:sz w:val="22"/>
                <w:szCs w:val="22"/>
                <w:lang w:eastAsia="hr-HR"/>
                <w14:scene3d>
                  <w14:camera w14:prst="orthographicFront"/>
                  <w14:lightRig w14:rig="threePt" w14:dir="t">
                    <w14:rot w14:lat="0" w14:lon="0" w14:rev="0"/>
                  </w14:lightRig>
                </w14:scene3d>
              </w:rPr>
              <w:tab/>
            </w:r>
            <w:r w:rsidRPr="00DD526E">
              <w:rPr>
                <w:rStyle w:val="Hyperlink"/>
              </w:rPr>
              <w:t>Arduino program</w:t>
            </w:r>
            <w:r>
              <w:rPr>
                <w:webHidden/>
              </w:rPr>
              <w:tab/>
            </w:r>
            <w:r>
              <w:rPr>
                <w:webHidden/>
              </w:rPr>
              <w:fldChar w:fldCharType="begin"/>
            </w:r>
            <w:r>
              <w:rPr>
                <w:webHidden/>
              </w:rPr>
              <w:instrText xml:space="preserve"> PAGEREF _Toc52484706 \h </w:instrText>
            </w:r>
            <w:r>
              <w:rPr>
                <w:webHidden/>
              </w:rPr>
            </w:r>
            <w:r>
              <w:rPr>
                <w:webHidden/>
              </w:rPr>
              <w:fldChar w:fldCharType="separate"/>
            </w:r>
            <w:r>
              <w:rPr>
                <w:webHidden/>
              </w:rPr>
              <w:t>52</w:t>
            </w:r>
            <w:r>
              <w:rPr>
                <w:webHidden/>
              </w:rPr>
              <w:fldChar w:fldCharType="end"/>
            </w:r>
          </w:hyperlink>
        </w:p>
        <w:p w14:paraId="208AB9AF" w14:textId="26320B99" w:rsidR="00257AE1" w:rsidRDefault="00257AE1">
          <w:pPr>
            <w:pStyle w:val="TOC2"/>
            <w:rPr>
              <w:rStyle w:val="Hyperlink"/>
            </w:rPr>
          </w:pPr>
          <w:hyperlink w:anchor="_Toc52484707" w:history="1">
            <w:r w:rsidRPr="00DD526E">
              <w:rPr>
                <w:rStyle w:val="Hyperlink"/>
              </w:rPr>
              <w:t>4.6</w:t>
            </w:r>
            <w:r>
              <w:rPr>
                <w:rFonts w:eastAsiaTheme="minorEastAsia"/>
                <w:sz w:val="22"/>
                <w:szCs w:val="22"/>
                <w:lang w:eastAsia="hr-HR"/>
              </w:rPr>
              <w:tab/>
            </w:r>
            <w:r w:rsidRPr="00DD526E">
              <w:rPr>
                <w:rStyle w:val="Hyperlink"/>
              </w:rPr>
              <w:t>Planovi za budućnost</w:t>
            </w:r>
            <w:r>
              <w:rPr>
                <w:webHidden/>
              </w:rPr>
              <w:tab/>
            </w:r>
            <w:r>
              <w:rPr>
                <w:webHidden/>
              </w:rPr>
              <w:fldChar w:fldCharType="begin"/>
            </w:r>
            <w:r>
              <w:rPr>
                <w:webHidden/>
              </w:rPr>
              <w:instrText xml:space="preserve"> PAGEREF _Toc52484707 \h </w:instrText>
            </w:r>
            <w:r>
              <w:rPr>
                <w:webHidden/>
              </w:rPr>
            </w:r>
            <w:r>
              <w:rPr>
                <w:webHidden/>
              </w:rPr>
              <w:fldChar w:fldCharType="separate"/>
            </w:r>
            <w:r>
              <w:rPr>
                <w:webHidden/>
              </w:rPr>
              <w:t>53</w:t>
            </w:r>
            <w:r>
              <w:rPr>
                <w:webHidden/>
              </w:rPr>
              <w:fldChar w:fldCharType="end"/>
            </w:r>
          </w:hyperlink>
        </w:p>
        <w:p w14:paraId="68F3B75C" w14:textId="77777777" w:rsidR="00257AE1" w:rsidRPr="00257AE1" w:rsidRDefault="00257AE1" w:rsidP="00257AE1"/>
        <w:p w14:paraId="05023503" w14:textId="6F1F1E6B" w:rsidR="00257AE1" w:rsidRDefault="00257AE1">
          <w:pPr>
            <w:pStyle w:val="TOC1"/>
            <w:rPr>
              <w:rFonts w:eastAsiaTheme="minorEastAsia"/>
              <w:b w:val="0"/>
              <w:color w:val="auto"/>
              <w:sz w:val="22"/>
              <w:szCs w:val="22"/>
              <w:lang w:eastAsia="hr-HR"/>
            </w:rPr>
          </w:pPr>
          <w:hyperlink w:anchor="_Toc52484708" w:history="1">
            <w:r w:rsidRPr="00DD526E">
              <w:rPr>
                <w:rStyle w:val="Hyperlink"/>
              </w:rPr>
              <w:t>5</w:t>
            </w:r>
            <w:r>
              <w:rPr>
                <w:rFonts w:eastAsiaTheme="minorEastAsia"/>
                <w:b w:val="0"/>
                <w:color w:val="auto"/>
                <w:sz w:val="22"/>
                <w:szCs w:val="22"/>
                <w:lang w:eastAsia="hr-HR"/>
              </w:rPr>
              <w:tab/>
            </w:r>
            <w:r w:rsidRPr="00DD526E">
              <w:rPr>
                <w:rStyle w:val="Hyperlink"/>
              </w:rPr>
              <w:t>Tehnički pregled</w:t>
            </w:r>
            <w:r>
              <w:rPr>
                <w:webHidden/>
              </w:rPr>
              <w:tab/>
            </w:r>
            <w:r>
              <w:rPr>
                <w:webHidden/>
              </w:rPr>
              <w:fldChar w:fldCharType="begin"/>
            </w:r>
            <w:r>
              <w:rPr>
                <w:webHidden/>
              </w:rPr>
              <w:instrText xml:space="preserve"> PAGEREF _Toc52484708 \h </w:instrText>
            </w:r>
            <w:r>
              <w:rPr>
                <w:webHidden/>
              </w:rPr>
            </w:r>
            <w:r>
              <w:rPr>
                <w:webHidden/>
              </w:rPr>
              <w:fldChar w:fldCharType="separate"/>
            </w:r>
            <w:r>
              <w:rPr>
                <w:webHidden/>
              </w:rPr>
              <w:t>54</w:t>
            </w:r>
            <w:r>
              <w:rPr>
                <w:webHidden/>
              </w:rPr>
              <w:fldChar w:fldCharType="end"/>
            </w:r>
          </w:hyperlink>
        </w:p>
        <w:p w14:paraId="40B85DAD" w14:textId="656A488C" w:rsidR="00257AE1" w:rsidRDefault="00257AE1">
          <w:pPr>
            <w:pStyle w:val="TOC2"/>
            <w:rPr>
              <w:rFonts w:eastAsiaTheme="minorEastAsia"/>
              <w:sz w:val="22"/>
              <w:szCs w:val="22"/>
              <w:lang w:eastAsia="hr-HR"/>
            </w:rPr>
          </w:pPr>
          <w:hyperlink w:anchor="_Toc52484709" w:history="1">
            <w:r w:rsidRPr="00DD526E">
              <w:rPr>
                <w:rStyle w:val="Hyperlink"/>
              </w:rPr>
              <w:t>5.1</w:t>
            </w:r>
            <w:r>
              <w:rPr>
                <w:rFonts w:eastAsiaTheme="minorEastAsia"/>
                <w:sz w:val="22"/>
                <w:szCs w:val="22"/>
                <w:lang w:eastAsia="hr-HR"/>
              </w:rPr>
              <w:tab/>
            </w:r>
            <w:r w:rsidRPr="00DD526E">
              <w:rPr>
                <w:rStyle w:val="Hyperlink"/>
              </w:rPr>
              <w:t>Struktura proširenja</w:t>
            </w:r>
            <w:r>
              <w:rPr>
                <w:webHidden/>
              </w:rPr>
              <w:tab/>
            </w:r>
            <w:r>
              <w:rPr>
                <w:webHidden/>
              </w:rPr>
              <w:fldChar w:fldCharType="begin"/>
            </w:r>
            <w:r>
              <w:rPr>
                <w:webHidden/>
              </w:rPr>
              <w:instrText xml:space="preserve"> PAGEREF _Toc52484709 \h </w:instrText>
            </w:r>
            <w:r>
              <w:rPr>
                <w:webHidden/>
              </w:rPr>
            </w:r>
            <w:r>
              <w:rPr>
                <w:webHidden/>
              </w:rPr>
              <w:fldChar w:fldCharType="separate"/>
            </w:r>
            <w:r>
              <w:rPr>
                <w:webHidden/>
              </w:rPr>
              <w:t>54</w:t>
            </w:r>
            <w:r>
              <w:rPr>
                <w:webHidden/>
              </w:rPr>
              <w:fldChar w:fldCharType="end"/>
            </w:r>
          </w:hyperlink>
        </w:p>
        <w:p w14:paraId="7BEE886A" w14:textId="1FC17179" w:rsidR="00257AE1" w:rsidRDefault="00257AE1">
          <w:pPr>
            <w:pStyle w:val="TOC2"/>
            <w:rPr>
              <w:rFonts w:eastAsiaTheme="minorEastAsia"/>
              <w:sz w:val="22"/>
              <w:szCs w:val="22"/>
              <w:lang w:eastAsia="hr-HR"/>
            </w:rPr>
          </w:pPr>
          <w:hyperlink w:anchor="_Toc52484710" w:history="1">
            <w:r w:rsidRPr="00DD526E">
              <w:rPr>
                <w:rStyle w:val="Hyperlink"/>
              </w:rPr>
              <w:t>5.2</w:t>
            </w:r>
            <w:r>
              <w:rPr>
                <w:rFonts w:eastAsiaTheme="minorEastAsia"/>
                <w:sz w:val="22"/>
                <w:szCs w:val="22"/>
                <w:lang w:eastAsia="hr-HR"/>
              </w:rPr>
              <w:tab/>
            </w:r>
            <w:r w:rsidRPr="00DD526E">
              <w:rPr>
                <w:rStyle w:val="Hyperlink"/>
              </w:rPr>
              <w:t>Programski paketi</w:t>
            </w:r>
            <w:r>
              <w:rPr>
                <w:webHidden/>
              </w:rPr>
              <w:tab/>
            </w:r>
            <w:r>
              <w:rPr>
                <w:webHidden/>
              </w:rPr>
              <w:fldChar w:fldCharType="begin"/>
            </w:r>
            <w:r>
              <w:rPr>
                <w:webHidden/>
              </w:rPr>
              <w:instrText xml:space="preserve"> PAGEREF _Toc52484710 \h </w:instrText>
            </w:r>
            <w:r>
              <w:rPr>
                <w:webHidden/>
              </w:rPr>
            </w:r>
            <w:r>
              <w:rPr>
                <w:webHidden/>
              </w:rPr>
              <w:fldChar w:fldCharType="separate"/>
            </w:r>
            <w:r>
              <w:rPr>
                <w:webHidden/>
              </w:rPr>
              <w:t>55</w:t>
            </w:r>
            <w:r>
              <w:rPr>
                <w:webHidden/>
              </w:rPr>
              <w:fldChar w:fldCharType="end"/>
            </w:r>
          </w:hyperlink>
        </w:p>
        <w:p w14:paraId="08F45128" w14:textId="0D6178A6"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711" w:history="1">
            <w:r w:rsidRPr="00DD526E">
              <w:rPr>
                <w:rStyle w:val="Hyperlink"/>
              </w:rPr>
              <w:t>5.2.1</w:t>
            </w:r>
            <w:r>
              <w:rPr>
                <w:rFonts w:eastAsiaTheme="minorEastAsia"/>
                <w:sz w:val="22"/>
                <w:szCs w:val="22"/>
                <w:lang w:eastAsia="hr-HR"/>
                <w14:scene3d>
                  <w14:camera w14:prst="orthographicFront"/>
                  <w14:lightRig w14:rig="threePt" w14:dir="t">
                    <w14:rot w14:lat="0" w14:lon="0" w14:rev="0"/>
                  </w14:lightRig>
                </w14:scene3d>
              </w:rPr>
              <w:tab/>
            </w:r>
            <w:r w:rsidRPr="00DD526E">
              <w:rPr>
                <w:rStyle w:val="Hyperlink"/>
              </w:rPr>
              <w:t>jQuery</w:t>
            </w:r>
            <w:r>
              <w:rPr>
                <w:webHidden/>
              </w:rPr>
              <w:tab/>
            </w:r>
            <w:r>
              <w:rPr>
                <w:webHidden/>
              </w:rPr>
              <w:fldChar w:fldCharType="begin"/>
            </w:r>
            <w:r>
              <w:rPr>
                <w:webHidden/>
              </w:rPr>
              <w:instrText xml:space="preserve"> PAGEREF _Toc52484711 \h </w:instrText>
            </w:r>
            <w:r>
              <w:rPr>
                <w:webHidden/>
              </w:rPr>
            </w:r>
            <w:r>
              <w:rPr>
                <w:webHidden/>
              </w:rPr>
              <w:fldChar w:fldCharType="separate"/>
            </w:r>
            <w:r>
              <w:rPr>
                <w:webHidden/>
              </w:rPr>
              <w:t>55</w:t>
            </w:r>
            <w:r>
              <w:rPr>
                <w:webHidden/>
              </w:rPr>
              <w:fldChar w:fldCharType="end"/>
            </w:r>
          </w:hyperlink>
        </w:p>
        <w:p w14:paraId="1FDA2EBF" w14:textId="5A66856D"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712" w:history="1">
            <w:r w:rsidRPr="00DD526E">
              <w:rPr>
                <w:rStyle w:val="Hyperlink"/>
              </w:rPr>
              <w:t>5.2.2</w:t>
            </w:r>
            <w:r>
              <w:rPr>
                <w:rFonts w:eastAsiaTheme="minorEastAsia"/>
                <w:sz w:val="22"/>
                <w:szCs w:val="22"/>
                <w:lang w:eastAsia="hr-HR"/>
                <w14:scene3d>
                  <w14:camera w14:prst="orthographicFront"/>
                  <w14:lightRig w14:rig="threePt" w14:dir="t">
                    <w14:rot w14:lat="0" w14:lon="0" w14:rev="0"/>
                  </w14:lightRig>
                </w14:scene3d>
              </w:rPr>
              <w:tab/>
            </w:r>
            <w:r w:rsidRPr="00DD526E">
              <w:rPr>
                <w:rStyle w:val="Hyperlink"/>
              </w:rPr>
              <w:t>jQuery Modal</w:t>
            </w:r>
            <w:r>
              <w:rPr>
                <w:webHidden/>
              </w:rPr>
              <w:tab/>
            </w:r>
            <w:r>
              <w:rPr>
                <w:webHidden/>
              </w:rPr>
              <w:fldChar w:fldCharType="begin"/>
            </w:r>
            <w:r>
              <w:rPr>
                <w:webHidden/>
              </w:rPr>
              <w:instrText xml:space="preserve"> PAGEREF _Toc52484712 \h </w:instrText>
            </w:r>
            <w:r>
              <w:rPr>
                <w:webHidden/>
              </w:rPr>
            </w:r>
            <w:r>
              <w:rPr>
                <w:webHidden/>
              </w:rPr>
              <w:fldChar w:fldCharType="separate"/>
            </w:r>
            <w:r>
              <w:rPr>
                <w:webHidden/>
              </w:rPr>
              <w:t>55</w:t>
            </w:r>
            <w:r>
              <w:rPr>
                <w:webHidden/>
              </w:rPr>
              <w:fldChar w:fldCharType="end"/>
            </w:r>
          </w:hyperlink>
        </w:p>
        <w:p w14:paraId="1040063E" w14:textId="70417773"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713" w:history="1">
            <w:r w:rsidRPr="00DD526E">
              <w:rPr>
                <w:rStyle w:val="Hyperlink"/>
              </w:rPr>
              <w:t>5.2.3</w:t>
            </w:r>
            <w:r>
              <w:rPr>
                <w:rFonts w:eastAsiaTheme="minorEastAsia"/>
                <w:sz w:val="22"/>
                <w:szCs w:val="22"/>
                <w:lang w:eastAsia="hr-HR"/>
                <w14:scene3d>
                  <w14:camera w14:prst="orthographicFront"/>
                  <w14:lightRig w14:rig="threePt" w14:dir="t">
                    <w14:rot w14:lat="0" w14:lon="0" w14:rev="0"/>
                  </w14:lightRig>
                </w14:scene3d>
              </w:rPr>
              <w:tab/>
            </w:r>
            <w:r w:rsidRPr="00DD526E">
              <w:rPr>
                <w:rStyle w:val="Hyperlink"/>
              </w:rPr>
              <w:t>Chart.js</w:t>
            </w:r>
            <w:r>
              <w:rPr>
                <w:webHidden/>
              </w:rPr>
              <w:tab/>
            </w:r>
            <w:r>
              <w:rPr>
                <w:webHidden/>
              </w:rPr>
              <w:fldChar w:fldCharType="begin"/>
            </w:r>
            <w:r>
              <w:rPr>
                <w:webHidden/>
              </w:rPr>
              <w:instrText xml:space="preserve"> PAGEREF _Toc52484713 \h </w:instrText>
            </w:r>
            <w:r>
              <w:rPr>
                <w:webHidden/>
              </w:rPr>
            </w:r>
            <w:r>
              <w:rPr>
                <w:webHidden/>
              </w:rPr>
              <w:fldChar w:fldCharType="separate"/>
            </w:r>
            <w:r>
              <w:rPr>
                <w:webHidden/>
              </w:rPr>
              <w:t>55</w:t>
            </w:r>
            <w:r>
              <w:rPr>
                <w:webHidden/>
              </w:rPr>
              <w:fldChar w:fldCharType="end"/>
            </w:r>
          </w:hyperlink>
        </w:p>
        <w:p w14:paraId="033C3C7D" w14:textId="33CA23C8"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714" w:history="1">
            <w:r w:rsidRPr="00DD526E">
              <w:rPr>
                <w:rStyle w:val="Hyperlink"/>
              </w:rPr>
              <w:t>5.2.4</w:t>
            </w:r>
            <w:r>
              <w:rPr>
                <w:rFonts w:eastAsiaTheme="minorEastAsia"/>
                <w:sz w:val="22"/>
                <w:szCs w:val="22"/>
                <w:lang w:eastAsia="hr-HR"/>
                <w14:scene3d>
                  <w14:camera w14:prst="orthographicFront"/>
                  <w14:lightRig w14:rig="threePt" w14:dir="t">
                    <w14:rot w14:lat="0" w14:lon="0" w14:rev="0"/>
                  </w14:lightRig>
                </w14:scene3d>
              </w:rPr>
              <w:tab/>
            </w:r>
            <w:r w:rsidRPr="00DD526E">
              <w:rPr>
                <w:rStyle w:val="Hyperlink"/>
              </w:rPr>
              <w:t>SortableJS</w:t>
            </w:r>
            <w:r>
              <w:rPr>
                <w:webHidden/>
              </w:rPr>
              <w:tab/>
            </w:r>
            <w:r>
              <w:rPr>
                <w:webHidden/>
              </w:rPr>
              <w:fldChar w:fldCharType="begin"/>
            </w:r>
            <w:r>
              <w:rPr>
                <w:webHidden/>
              </w:rPr>
              <w:instrText xml:space="preserve"> PAGEREF _Toc52484714 \h </w:instrText>
            </w:r>
            <w:r>
              <w:rPr>
                <w:webHidden/>
              </w:rPr>
            </w:r>
            <w:r>
              <w:rPr>
                <w:webHidden/>
              </w:rPr>
              <w:fldChar w:fldCharType="separate"/>
            </w:r>
            <w:r>
              <w:rPr>
                <w:webHidden/>
              </w:rPr>
              <w:t>56</w:t>
            </w:r>
            <w:r>
              <w:rPr>
                <w:webHidden/>
              </w:rPr>
              <w:fldChar w:fldCharType="end"/>
            </w:r>
          </w:hyperlink>
        </w:p>
        <w:p w14:paraId="38E93139" w14:textId="34E062C0"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715" w:history="1">
            <w:r w:rsidRPr="00DD526E">
              <w:rPr>
                <w:rStyle w:val="Hyperlink"/>
              </w:rPr>
              <w:t>5.2.5</w:t>
            </w:r>
            <w:r>
              <w:rPr>
                <w:rFonts w:eastAsiaTheme="minorEastAsia"/>
                <w:sz w:val="22"/>
                <w:szCs w:val="22"/>
                <w:lang w:eastAsia="hr-HR"/>
                <w14:scene3d>
                  <w14:camera w14:prst="orthographicFront"/>
                  <w14:lightRig w14:rig="threePt" w14:dir="t">
                    <w14:rot w14:lat="0" w14:lon="0" w14:rev="0"/>
                  </w14:lightRig>
                </w14:scene3d>
              </w:rPr>
              <w:tab/>
            </w:r>
            <w:r w:rsidRPr="00DD526E">
              <w:rPr>
                <w:rStyle w:val="Hyperlink"/>
              </w:rPr>
              <w:t>Pickr</w:t>
            </w:r>
            <w:r>
              <w:rPr>
                <w:webHidden/>
              </w:rPr>
              <w:tab/>
            </w:r>
            <w:r>
              <w:rPr>
                <w:webHidden/>
              </w:rPr>
              <w:fldChar w:fldCharType="begin"/>
            </w:r>
            <w:r>
              <w:rPr>
                <w:webHidden/>
              </w:rPr>
              <w:instrText xml:space="preserve"> PAGEREF _Toc52484715 \h </w:instrText>
            </w:r>
            <w:r>
              <w:rPr>
                <w:webHidden/>
              </w:rPr>
            </w:r>
            <w:r>
              <w:rPr>
                <w:webHidden/>
              </w:rPr>
              <w:fldChar w:fldCharType="separate"/>
            </w:r>
            <w:r>
              <w:rPr>
                <w:webHidden/>
              </w:rPr>
              <w:t>56</w:t>
            </w:r>
            <w:r>
              <w:rPr>
                <w:webHidden/>
              </w:rPr>
              <w:fldChar w:fldCharType="end"/>
            </w:r>
          </w:hyperlink>
        </w:p>
        <w:p w14:paraId="651218D2" w14:textId="11531BC5" w:rsidR="00257AE1" w:rsidRDefault="00257AE1">
          <w:pPr>
            <w:pStyle w:val="TOC3"/>
            <w:rPr>
              <w:rFonts w:eastAsiaTheme="minorEastAsia"/>
              <w:sz w:val="22"/>
              <w:szCs w:val="22"/>
              <w:lang w:eastAsia="hr-HR"/>
              <w14:scene3d>
                <w14:camera w14:prst="orthographicFront"/>
                <w14:lightRig w14:rig="threePt" w14:dir="t">
                  <w14:rot w14:lat="0" w14:lon="0" w14:rev="0"/>
                </w14:lightRig>
              </w14:scene3d>
            </w:rPr>
          </w:pPr>
          <w:hyperlink w:anchor="_Toc52484716" w:history="1">
            <w:r w:rsidRPr="00DD526E">
              <w:rPr>
                <w:rStyle w:val="Hyperlink"/>
              </w:rPr>
              <w:t>5.2.6</w:t>
            </w:r>
            <w:r>
              <w:rPr>
                <w:rFonts w:eastAsiaTheme="minorEastAsia"/>
                <w:sz w:val="22"/>
                <w:szCs w:val="22"/>
                <w:lang w:eastAsia="hr-HR"/>
                <w14:scene3d>
                  <w14:camera w14:prst="orthographicFront"/>
                  <w14:lightRig w14:rig="threePt" w14:dir="t">
                    <w14:rot w14:lat="0" w14:lon="0" w14:rev="0"/>
                  </w14:lightRig>
                </w14:scene3d>
              </w:rPr>
              <w:tab/>
            </w:r>
            <w:r w:rsidRPr="00DD526E">
              <w:rPr>
                <w:rStyle w:val="Hyperlink"/>
              </w:rPr>
              <w:t>Material Design Checkbox</w:t>
            </w:r>
            <w:r>
              <w:rPr>
                <w:webHidden/>
              </w:rPr>
              <w:tab/>
            </w:r>
            <w:r>
              <w:rPr>
                <w:webHidden/>
              </w:rPr>
              <w:fldChar w:fldCharType="begin"/>
            </w:r>
            <w:r>
              <w:rPr>
                <w:webHidden/>
              </w:rPr>
              <w:instrText xml:space="preserve"> PAGEREF _Toc52484716 \h </w:instrText>
            </w:r>
            <w:r>
              <w:rPr>
                <w:webHidden/>
              </w:rPr>
            </w:r>
            <w:r>
              <w:rPr>
                <w:webHidden/>
              </w:rPr>
              <w:fldChar w:fldCharType="separate"/>
            </w:r>
            <w:r>
              <w:rPr>
                <w:webHidden/>
              </w:rPr>
              <w:t>56</w:t>
            </w:r>
            <w:r>
              <w:rPr>
                <w:webHidden/>
              </w:rPr>
              <w:fldChar w:fldCharType="end"/>
            </w:r>
          </w:hyperlink>
        </w:p>
        <w:p w14:paraId="024F1B37" w14:textId="129BC314" w:rsidR="00257AE1" w:rsidRDefault="00257AE1">
          <w:pPr>
            <w:pStyle w:val="TOC2"/>
            <w:rPr>
              <w:rFonts w:eastAsiaTheme="minorEastAsia"/>
              <w:sz w:val="22"/>
              <w:szCs w:val="22"/>
              <w:lang w:eastAsia="hr-HR"/>
            </w:rPr>
          </w:pPr>
          <w:hyperlink w:anchor="_Toc52484717" w:history="1">
            <w:r w:rsidRPr="00DD526E">
              <w:rPr>
                <w:rStyle w:val="Hyperlink"/>
              </w:rPr>
              <w:t>5.3</w:t>
            </w:r>
            <w:r>
              <w:rPr>
                <w:rFonts w:eastAsiaTheme="minorEastAsia"/>
                <w:sz w:val="22"/>
                <w:szCs w:val="22"/>
                <w:lang w:eastAsia="hr-HR"/>
              </w:rPr>
              <w:tab/>
            </w:r>
            <w:r w:rsidRPr="00DD526E">
              <w:rPr>
                <w:rStyle w:val="Hyperlink"/>
              </w:rPr>
              <w:t>Framework</w:t>
            </w:r>
            <w:r>
              <w:rPr>
                <w:webHidden/>
              </w:rPr>
              <w:tab/>
            </w:r>
            <w:r>
              <w:rPr>
                <w:webHidden/>
              </w:rPr>
              <w:fldChar w:fldCharType="begin"/>
            </w:r>
            <w:r>
              <w:rPr>
                <w:webHidden/>
              </w:rPr>
              <w:instrText xml:space="preserve"> PAGEREF _Toc52484717 \h </w:instrText>
            </w:r>
            <w:r>
              <w:rPr>
                <w:webHidden/>
              </w:rPr>
            </w:r>
            <w:r>
              <w:rPr>
                <w:webHidden/>
              </w:rPr>
              <w:fldChar w:fldCharType="separate"/>
            </w:r>
            <w:r>
              <w:rPr>
                <w:webHidden/>
              </w:rPr>
              <w:t>57</w:t>
            </w:r>
            <w:r>
              <w:rPr>
                <w:webHidden/>
              </w:rPr>
              <w:fldChar w:fldCharType="end"/>
            </w:r>
          </w:hyperlink>
        </w:p>
        <w:p w14:paraId="2FD3C82D" w14:textId="0A3C9F99" w:rsidR="00257AE1" w:rsidRDefault="00257AE1">
          <w:pPr>
            <w:pStyle w:val="TOC2"/>
            <w:rPr>
              <w:rFonts w:eastAsiaTheme="minorEastAsia"/>
              <w:sz w:val="22"/>
              <w:szCs w:val="22"/>
              <w:lang w:eastAsia="hr-HR"/>
            </w:rPr>
          </w:pPr>
          <w:hyperlink w:anchor="_Toc52484718" w:history="1">
            <w:r w:rsidRPr="00DD526E">
              <w:rPr>
                <w:rStyle w:val="Hyperlink"/>
              </w:rPr>
              <w:t>5.4</w:t>
            </w:r>
            <w:r>
              <w:rPr>
                <w:rFonts w:eastAsiaTheme="minorEastAsia"/>
                <w:sz w:val="22"/>
                <w:szCs w:val="22"/>
                <w:lang w:eastAsia="hr-HR"/>
              </w:rPr>
              <w:tab/>
            </w:r>
            <w:r w:rsidRPr="00DD526E">
              <w:rPr>
                <w:rStyle w:val="Hyperlink"/>
              </w:rPr>
              <w:t>Razvojna okruženja</w:t>
            </w:r>
            <w:r>
              <w:rPr>
                <w:webHidden/>
              </w:rPr>
              <w:tab/>
            </w:r>
            <w:r>
              <w:rPr>
                <w:webHidden/>
              </w:rPr>
              <w:fldChar w:fldCharType="begin"/>
            </w:r>
            <w:r>
              <w:rPr>
                <w:webHidden/>
              </w:rPr>
              <w:instrText xml:space="preserve"> PAGEREF _Toc52484718 \h </w:instrText>
            </w:r>
            <w:r>
              <w:rPr>
                <w:webHidden/>
              </w:rPr>
            </w:r>
            <w:r>
              <w:rPr>
                <w:webHidden/>
              </w:rPr>
              <w:fldChar w:fldCharType="separate"/>
            </w:r>
            <w:r>
              <w:rPr>
                <w:webHidden/>
              </w:rPr>
              <w:t>58</w:t>
            </w:r>
            <w:r>
              <w:rPr>
                <w:webHidden/>
              </w:rPr>
              <w:fldChar w:fldCharType="end"/>
            </w:r>
          </w:hyperlink>
        </w:p>
        <w:p w14:paraId="6AB32CDB" w14:textId="5AB18F09" w:rsidR="00257AE1" w:rsidRDefault="00257AE1">
          <w:pPr>
            <w:pStyle w:val="TOC2"/>
            <w:rPr>
              <w:rFonts w:eastAsiaTheme="minorEastAsia"/>
              <w:sz w:val="22"/>
              <w:szCs w:val="22"/>
              <w:lang w:eastAsia="hr-HR"/>
            </w:rPr>
          </w:pPr>
          <w:hyperlink w:anchor="_Toc52484719" w:history="1">
            <w:r w:rsidRPr="00DD526E">
              <w:rPr>
                <w:rStyle w:val="Hyperlink"/>
              </w:rPr>
              <w:t>5.5</w:t>
            </w:r>
            <w:r>
              <w:rPr>
                <w:rFonts w:eastAsiaTheme="minorEastAsia"/>
                <w:sz w:val="22"/>
                <w:szCs w:val="22"/>
                <w:lang w:eastAsia="hr-HR"/>
              </w:rPr>
              <w:tab/>
            </w:r>
            <w:r w:rsidRPr="00DD526E">
              <w:rPr>
                <w:rStyle w:val="Hyperlink"/>
              </w:rPr>
              <w:t>Baze podataka</w:t>
            </w:r>
            <w:r>
              <w:rPr>
                <w:webHidden/>
              </w:rPr>
              <w:tab/>
            </w:r>
            <w:r>
              <w:rPr>
                <w:webHidden/>
              </w:rPr>
              <w:fldChar w:fldCharType="begin"/>
            </w:r>
            <w:r>
              <w:rPr>
                <w:webHidden/>
              </w:rPr>
              <w:instrText xml:space="preserve"> PAGEREF _Toc52484719 \h </w:instrText>
            </w:r>
            <w:r>
              <w:rPr>
                <w:webHidden/>
              </w:rPr>
            </w:r>
            <w:r>
              <w:rPr>
                <w:webHidden/>
              </w:rPr>
              <w:fldChar w:fldCharType="separate"/>
            </w:r>
            <w:r>
              <w:rPr>
                <w:webHidden/>
              </w:rPr>
              <w:t>60</w:t>
            </w:r>
            <w:r>
              <w:rPr>
                <w:webHidden/>
              </w:rPr>
              <w:fldChar w:fldCharType="end"/>
            </w:r>
          </w:hyperlink>
        </w:p>
        <w:p w14:paraId="76CCBB7A" w14:textId="68CE28E6" w:rsidR="00257AE1" w:rsidRDefault="00257AE1">
          <w:pPr>
            <w:pStyle w:val="TOC2"/>
            <w:rPr>
              <w:rStyle w:val="Hyperlink"/>
            </w:rPr>
          </w:pPr>
          <w:hyperlink w:anchor="_Toc52484720" w:history="1">
            <w:r w:rsidRPr="00DD526E">
              <w:rPr>
                <w:rStyle w:val="Hyperlink"/>
              </w:rPr>
              <w:t>5.6</w:t>
            </w:r>
            <w:r>
              <w:rPr>
                <w:rFonts w:eastAsiaTheme="minorEastAsia"/>
                <w:sz w:val="22"/>
                <w:szCs w:val="22"/>
                <w:lang w:eastAsia="hr-HR"/>
              </w:rPr>
              <w:tab/>
            </w:r>
            <w:r w:rsidRPr="00DD526E">
              <w:rPr>
                <w:rStyle w:val="Hyperlink"/>
              </w:rPr>
              <w:t>Predviđanje ocjena</w:t>
            </w:r>
            <w:r>
              <w:rPr>
                <w:webHidden/>
              </w:rPr>
              <w:tab/>
            </w:r>
            <w:r>
              <w:rPr>
                <w:webHidden/>
              </w:rPr>
              <w:fldChar w:fldCharType="begin"/>
            </w:r>
            <w:r>
              <w:rPr>
                <w:webHidden/>
              </w:rPr>
              <w:instrText xml:space="preserve"> PAGEREF _Toc52484720 \h </w:instrText>
            </w:r>
            <w:r>
              <w:rPr>
                <w:webHidden/>
              </w:rPr>
            </w:r>
            <w:r>
              <w:rPr>
                <w:webHidden/>
              </w:rPr>
              <w:fldChar w:fldCharType="separate"/>
            </w:r>
            <w:r>
              <w:rPr>
                <w:webHidden/>
              </w:rPr>
              <w:t>61</w:t>
            </w:r>
            <w:r>
              <w:rPr>
                <w:webHidden/>
              </w:rPr>
              <w:fldChar w:fldCharType="end"/>
            </w:r>
          </w:hyperlink>
        </w:p>
        <w:p w14:paraId="4803EFA6" w14:textId="77777777" w:rsidR="00257AE1" w:rsidRPr="00257AE1" w:rsidRDefault="00257AE1" w:rsidP="00257AE1"/>
        <w:p w14:paraId="27412312" w14:textId="70ADE946" w:rsidR="00257AE1" w:rsidRDefault="00257AE1">
          <w:pPr>
            <w:pStyle w:val="TOC1"/>
            <w:rPr>
              <w:rFonts w:eastAsiaTheme="minorEastAsia"/>
              <w:b w:val="0"/>
              <w:color w:val="auto"/>
              <w:sz w:val="22"/>
              <w:szCs w:val="22"/>
              <w:lang w:eastAsia="hr-HR"/>
            </w:rPr>
          </w:pPr>
          <w:hyperlink w:anchor="_Toc52484721" w:history="1">
            <w:r w:rsidRPr="00DD526E">
              <w:rPr>
                <w:rStyle w:val="Hyperlink"/>
              </w:rPr>
              <w:t>6</w:t>
            </w:r>
            <w:r>
              <w:rPr>
                <w:rFonts w:eastAsiaTheme="minorEastAsia"/>
                <w:b w:val="0"/>
                <w:color w:val="auto"/>
                <w:sz w:val="22"/>
                <w:szCs w:val="22"/>
                <w:lang w:eastAsia="hr-HR"/>
              </w:rPr>
              <w:tab/>
            </w:r>
            <w:r w:rsidRPr="00DD526E">
              <w:rPr>
                <w:rStyle w:val="Hyperlink"/>
              </w:rPr>
              <w:t>Web-stranica proširenja</w:t>
            </w:r>
            <w:r>
              <w:rPr>
                <w:webHidden/>
              </w:rPr>
              <w:tab/>
            </w:r>
            <w:r>
              <w:rPr>
                <w:webHidden/>
              </w:rPr>
              <w:fldChar w:fldCharType="begin"/>
            </w:r>
            <w:r>
              <w:rPr>
                <w:webHidden/>
              </w:rPr>
              <w:instrText xml:space="preserve"> PAGEREF _Toc52484721 \h </w:instrText>
            </w:r>
            <w:r>
              <w:rPr>
                <w:webHidden/>
              </w:rPr>
            </w:r>
            <w:r>
              <w:rPr>
                <w:webHidden/>
              </w:rPr>
              <w:fldChar w:fldCharType="separate"/>
            </w:r>
            <w:r>
              <w:rPr>
                <w:webHidden/>
              </w:rPr>
              <w:t>62</w:t>
            </w:r>
            <w:r>
              <w:rPr>
                <w:webHidden/>
              </w:rPr>
              <w:fldChar w:fldCharType="end"/>
            </w:r>
          </w:hyperlink>
        </w:p>
        <w:p w14:paraId="08EB24D0" w14:textId="76B8F1C3" w:rsidR="00257AE1" w:rsidRDefault="00257AE1">
          <w:pPr>
            <w:pStyle w:val="TOC2"/>
            <w:rPr>
              <w:rFonts w:eastAsiaTheme="minorEastAsia"/>
              <w:sz w:val="22"/>
              <w:szCs w:val="22"/>
              <w:lang w:eastAsia="hr-HR"/>
            </w:rPr>
          </w:pPr>
          <w:hyperlink w:anchor="_Toc52484722" w:history="1">
            <w:r w:rsidRPr="00DD526E">
              <w:rPr>
                <w:rStyle w:val="Hyperlink"/>
              </w:rPr>
              <w:t>6.1</w:t>
            </w:r>
            <w:r>
              <w:rPr>
                <w:rFonts w:eastAsiaTheme="minorEastAsia"/>
                <w:sz w:val="22"/>
                <w:szCs w:val="22"/>
                <w:lang w:eastAsia="hr-HR"/>
              </w:rPr>
              <w:tab/>
            </w:r>
            <w:r w:rsidRPr="00DD526E">
              <w:rPr>
                <w:rStyle w:val="Hyperlink"/>
              </w:rPr>
              <w:t>Sastav web-stranice</w:t>
            </w:r>
            <w:r>
              <w:rPr>
                <w:webHidden/>
              </w:rPr>
              <w:tab/>
            </w:r>
            <w:r>
              <w:rPr>
                <w:webHidden/>
              </w:rPr>
              <w:fldChar w:fldCharType="begin"/>
            </w:r>
            <w:r>
              <w:rPr>
                <w:webHidden/>
              </w:rPr>
              <w:instrText xml:space="preserve"> PAGEREF _Toc52484722 \h </w:instrText>
            </w:r>
            <w:r>
              <w:rPr>
                <w:webHidden/>
              </w:rPr>
            </w:r>
            <w:r>
              <w:rPr>
                <w:webHidden/>
              </w:rPr>
              <w:fldChar w:fldCharType="separate"/>
            </w:r>
            <w:r>
              <w:rPr>
                <w:webHidden/>
              </w:rPr>
              <w:t>62</w:t>
            </w:r>
            <w:r>
              <w:rPr>
                <w:webHidden/>
              </w:rPr>
              <w:fldChar w:fldCharType="end"/>
            </w:r>
          </w:hyperlink>
        </w:p>
        <w:p w14:paraId="3FEFE6AD" w14:textId="5A0D82F4" w:rsidR="00257AE1" w:rsidRDefault="00257AE1">
          <w:pPr>
            <w:pStyle w:val="TOC2"/>
            <w:rPr>
              <w:rStyle w:val="Hyperlink"/>
            </w:rPr>
          </w:pPr>
          <w:hyperlink w:anchor="_Toc52484723" w:history="1">
            <w:r w:rsidRPr="00DD526E">
              <w:rPr>
                <w:rStyle w:val="Hyperlink"/>
              </w:rPr>
              <w:t>6.2</w:t>
            </w:r>
            <w:r>
              <w:rPr>
                <w:rFonts w:eastAsiaTheme="minorEastAsia"/>
                <w:sz w:val="22"/>
                <w:szCs w:val="22"/>
                <w:lang w:eastAsia="hr-HR"/>
              </w:rPr>
              <w:tab/>
            </w:r>
            <w:r w:rsidRPr="00DD526E">
              <w:rPr>
                <w:rStyle w:val="Hyperlink"/>
              </w:rPr>
              <w:t>Tehnički pregled</w:t>
            </w:r>
            <w:r>
              <w:rPr>
                <w:webHidden/>
              </w:rPr>
              <w:tab/>
            </w:r>
            <w:r>
              <w:rPr>
                <w:webHidden/>
              </w:rPr>
              <w:fldChar w:fldCharType="begin"/>
            </w:r>
            <w:r>
              <w:rPr>
                <w:webHidden/>
              </w:rPr>
              <w:instrText xml:space="preserve"> PAGEREF _Toc52484723 \h </w:instrText>
            </w:r>
            <w:r>
              <w:rPr>
                <w:webHidden/>
              </w:rPr>
            </w:r>
            <w:r>
              <w:rPr>
                <w:webHidden/>
              </w:rPr>
              <w:fldChar w:fldCharType="separate"/>
            </w:r>
            <w:r>
              <w:rPr>
                <w:webHidden/>
              </w:rPr>
              <w:t>63</w:t>
            </w:r>
            <w:r>
              <w:rPr>
                <w:webHidden/>
              </w:rPr>
              <w:fldChar w:fldCharType="end"/>
            </w:r>
          </w:hyperlink>
        </w:p>
        <w:p w14:paraId="5365A7B3" w14:textId="77777777" w:rsidR="00257AE1" w:rsidRPr="00257AE1" w:rsidRDefault="00257AE1" w:rsidP="00257AE1"/>
        <w:p w14:paraId="71714DA4" w14:textId="25D4E6A2" w:rsidR="00257AE1" w:rsidRDefault="00257AE1">
          <w:pPr>
            <w:pStyle w:val="TOC1"/>
            <w:rPr>
              <w:rFonts w:eastAsiaTheme="minorEastAsia"/>
              <w:b w:val="0"/>
              <w:color w:val="auto"/>
              <w:sz w:val="22"/>
              <w:szCs w:val="22"/>
              <w:lang w:eastAsia="hr-HR"/>
            </w:rPr>
          </w:pPr>
          <w:hyperlink w:anchor="_Toc52484724" w:history="1">
            <w:r w:rsidRPr="00DD526E">
              <w:rPr>
                <w:rStyle w:val="Hyperlink"/>
              </w:rPr>
              <w:t>7</w:t>
            </w:r>
            <w:r>
              <w:rPr>
                <w:rFonts w:eastAsiaTheme="minorEastAsia"/>
                <w:b w:val="0"/>
                <w:color w:val="auto"/>
                <w:sz w:val="22"/>
                <w:szCs w:val="22"/>
                <w:lang w:eastAsia="hr-HR"/>
              </w:rPr>
              <w:tab/>
            </w:r>
            <w:r w:rsidRPr="00DD526E">
              <w:rPr>
                <w:rStyle w:val="Hyperlink"/>
              </w:rPr>
              <w:t>Autor, uspješnost i budućnost proširenja</w:t>
            </w:r>
            <w:r>
              <w:rPr>
                <w:webHidden/>
              </w:rPr>
              <w:tab/>
            </w:r>
            <w:r>
              <w:rPr>
                <w:webHidden/>
              </w:rPr>
              <w:fldChar w:fldCharType="begin"/>
            </w:r>
            <w:r>
              <w:rPr>
                <w:webHidden/>
              </w:rPr>
              <w:instrText xml:space="preserve"> PAGEREF _Toc52484724 \h </w:instrText>
            </w:r>
            <w:r>
              <w:rPr>
                <w:webHidden/>
              </w:rPr>
            </w:r>
            <w:r>
              <w:rPr>
                <w:webHidden/>
              </w:rPr>
              <w:fldChar w:fldCharType="separate"/>
            </w:r>
            <w:r>
              <w:rPr>
                <w:webHidden/>
              </w:rPr>
              <w:t>64</w:t>
            </w:r>
            <w:r>
              <w:rPr>
                <w:webHidden/>
              </w:rPr>
              <w:fldChar w:fldCharType="end"/>
            </w:r>
          </w:hyperlink>
        </w:p>
        <w:p w14:paraId="6CDDFC03" w14:textId="22BC81C5" w:rsidR="000802A2" w:rsidRPr="008D1D7C" w:rsidRDefault="002A0D5B" w:rsidP="007A5A6A">
          <w:pPr>
            <w:rPr>
              <w:b/>
              <w:bCs/>
            </w:rPr>
          </w:pPr>
          <w:r w:rsidRPr="008D1D7C">
            <w:rPr>
              <w:b/>
              <w:bCs/>
            </w:rPr>
            <w:fldChar w:fldCharType="end"/>
          </w:r>
        </w:p>
      </w:sdtContent>
    </w:sdt>
    <w:p w14:paraId="4B3F01CA" w14:textId="77777777" w:rsidR="00677859" w:rsidRPr="008D1D7C" w:rsidRDefault="00677859"/>
    <w:p w14:paraId="37800907" w14:textId="77777777" w:rsidR="00677859" w:rsidRPr="008D1D7C" w:rsidRDefault="00677859">
      <w:bookmarkStart w:id="2" w:name="_GoBack"/>
      <w:bookmarkEnd w:id="2"/>
    </w:p>
    <w:p w14:paraId="4DBD9FB3" w14:textId="77777777" w:rsidR="00677859" w:rsidRPr="008D1D7C" w:rsidRDefault="00677859"/>
    <w:p w14:paraId="05EB833F" w14:textId="4505DD12" w:rsidR="00677859" w:rsidRPr="008D1D7C" w:rsidRDefault="00677859" w:rsidP="00677859">
      <w:pPr>
        <w:tabs>
          <w:tab w:val="left" w:pos="1830"/>
        </w:tabs>
        <w:rPr>
          <w:b/>
          <w:bCs/>
        </w:rPr>
      </w:pPr>
      <w:r w:rsidRPr="008D1D7C">
        <w:rPr>
          <w:b/>
          <w:bCs/>
        </w:rPr>
        <w:tab/>
      </w:r>
    </w:p>
    <w:p w14:paraId="0CFEE4AB" w14:textId="47834316" w:rsidR="00677859" w:rsidRPr="008D1D7C" w:rsidRDefault="00677859">
      <w:pPr>
        <w:jc w:val="left"/>
        <w:rPr>
          <w:b/>
          <w:bCs/>
        </w:rPr>
      </w:pPr>
      <w:r w:rsidRPr="008D1D7C">
        <w:rPr>
          <w:b/>
          <w:bCs/>
        </w:rPr>
        <w:br w:type="page"/>
      </w:r>
    </w:p>
    <w:p w14:paraId="4AECA9CB" w14:textId="5ADED0AA" w:rsidR="00677859" w:rsidRPr="008D1D7C" w:rsidRDefault="00677859" w:rsidP="00E6126B">
      <w:pPr>
        <w:ind w:firstLine="708"/>
        <w:jc w:val="left"/>
        <w:rPr>
          <w:rFonts w:eastAsiaTheme="majorEastAsia" w:cstheme="minorHAnsi"/>
          <w:color w:val="002060"/>
          <w:sz w:val="56"/>
          <w:szCs w:val="56"/>
        </w:rPr>
      </w:pPr>
      <w:r w:rsidRPr="008D1D7C">
        <w:rPr>
          <w:rFonts w:eastAsiaTheme="majorEastAsia" w:cstheme="minorHAnsi"/>
          <w:color w:val="002060"/>
          <w:sz w:val="56"/>
          <w:szCs w:val="56"/>
        </w:rPr>
        <w:lastRenderedPageBreak/>
        <w:t>Slike</w:t>
      </w:r>
      <w:r w:rsidR="00F2379E" w:rsidRPr="008D1D7C">
        <w:rPr>
          <w:rFonts w:eastAsiaTheme="majorEastAsia" w:cstheme="minorHAnsi"/>
          <w:color w:val="002060"/>
          <w:sz w:val="56"/>
          <w:szCs w:val="56"/>
        </w:rPr>
        <w:br/>
      </w:r>
    </w:p>
    <w:p w14:paraId="52639857" w14:textId="470F4EB3" w:rsidR="00257AE1" w:rsidRPr="00257AE1" w:rsidRDefault="00677859">
      <w:pPr>
        <w:pStyle w:val="TableofFigures"/>
        <w:tabs>
          <w:tab w:val="right" w:leader="dot" w:pos="10196"/>
        </w:tabs>
        <w:rPr>
          <w:rFonts w:eastAsiaTheme="minorEastAsia" w:cstheme="minorBidi"/>
          <w:i w:val="0"/>
          <w:iCs w:val="0"/>
          <w:noProof/>
          <w:sz w:val="24"/>
          <w:szCs w:val="24"/>
          <w:lang w:eastAsia="hr-HR"/>
        </w:rPr>
      </w:pPr>
      <w:r w:rsidRPr="00257AE1">
        <w:rPr>
          <w:b/>
          <w:bCs/>
          <w:i w:val="0"/>
          <w:iCs w:val="0"/>
          <w:sz w:val="24"/>
          <w:szCs w:val="24"/>
        </w:rPr>
        <w:fldChar w:fldCharType="begin"/>
      </w:r>
      <w:r w:rsidRPr="00257AE1">
        <w:rPr>
          <w:b/>
          <w:bCs/>
          <w:i w:val="0"/>
          <w:iCs w:val="0"/>
          <w:sz w:val="24"/>
          <w:szCs w:val="24"/>
        </w:rPr>
        <w:instrText xml:space="preserve"> TOC \h \z \c "Slika" </w:instrText>
      </w:r>
      <w:r w:rsidRPr="00257AE1">
        <w:rPr>
          <w:b/>
          <w:bCs/>
          <w:i w:val="0"/>
          <w:iCs w:val="0"/>
          <w:sz w:val="24"/>
          <w:szCs w:val="24"/>
        </w:rPr>
        <w:fldChar w:fldCharType="separate"/>
      </w:r>
      <w:hyperlink w:anchor="_Toc52484725" w:history="1">
        <w:r w:rsidR="00257AE1" w:rsidRPr="00257AE1">
          <w:rPr>
            <w:rStyle w:val="Hyperlink"/>
            <w:noProof/>
            <w:sz w:val="24"/>
            <w:szCs w:val="24"/>
          </w:rPr>
          <w:t>Slika 1 – Preuzimanje</w:t>
        </w:r>
        <w:r w:rsidR="00257AE1" w:rsidRPr="00257AE1">
          <w:rPr>
            <w:noProof/>
            <w:webHidden/>
            <w:sz w:val="24"/>
            <w:szCs w:val="24"/>
          </w:rPr>
          <w:tab/>
        </w:r>
        <w:r w:rsidR="00257AE1" w:rsidRPr="00257AE1">
          <w:rPr>
            <w:noProof/>
            <w:webHidden/>
            <w:sz w:val="24"/>
            <w:szCs w:val="24"/>
          </w:rPr>
          <w:fldChar w:fldCharType="begin"/>
        </w:r>
        <w:r w:rsidR="00257AE1" w:rsidRPr="00257AE1">
          <w:rPr>
            <w:noProof/>
            <w:webHidden/>
            <w:sz w:val="24"/>
            <w:szCs w:val="24"/>
          </w:rPr>
          <w:instrText xml:space="preserve"> PAGEREF _Toc52484725 \h </w:instrText>
        </w:r>
        <w:r w:rsidR="00257AE1" w:rsidRPr="00257AE1">
          <w:rPr>
            <w:noProof/>
            <w:webHidden/>
            <w:sz w:val="24"/>
            <w:szCs w:val="24"/>
          </w:rPr>
        </w:r>
        <w:r w:rsidR="00257AE1" w:rsidRPr="00257AE1">
          <w:rPr>
            <w:noProof/>
            <w:webHidden/>
            <w:sz w:val="24"/>
            <w:szCs w:val="24"/>
          </w:rPr>
          <w:fldChar w:fldCharType="separate"/>
        </w:r>
        <w:r w:rsidR="00257AE1" w:rsidRPr="00257AE1">
          <w:rPr>
            <w:noProof/>
            <w:webHidden/>
            <w:sz w:val="24"/>
            <w:szCs w:val="24"/>
          </w:rPr>
          <w:t>3</w:t>
        </w:r>
        <w:r w:rsidR="00257AE1" w:rsidRPr="00257AE1">
          <w:rPr>
            <w:noProof/>
            <w:webHidden/>
            <w:sz w:val="24"/>
            <w:szCs w:val="24"/>
          </w:rPr>
          <w:fldChar w:fldCharType="end"/>
        </w:r>
      </w:hyperlink>
    </w:p>
    <w:p w14:paraId="51D8282E" w14:textId="24AB522B"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9" w:anchor="_Toc52484726" w:history="1">
        <w:r w:rsidRPr="00257AE1">
          <w:rPr>
            <w:rStyle w:val="Hyperlink"/>
            <w:noProof/>
            <w:sz w:val="24"/>
            <w:szCs w:val="24"/>
          </w:rPr>
          <w:t>Slika 2 – Preuzimanje preko mobitela</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_Toc52484726 \h </w:instrText>
        </w:r>
        <w:r w:rsidRPr="00257AE1">
          <w:rPr>
            <w:noProof/>
            <w:webHidden/>
            <w:sz w:val="24"/>
            <w:szCs w:val="24"/>
          </w:rPr>
        </w:r>
        <w:r w:rsidRPr="00257AE1">
          <w:rPr>
            <w:noProof/>
            <w:webHidden/>
            <w:sz w:val="24"/>
            <w:szCs w:val="24"/>
          </w:rPr>
          <w:fldChar w:fldCharType="separate"/>
        </w:r>
        <w:r w:rsidRPr="00257AE1">
          <w:rPr>
            <w:noProof/>
            <w:webHidden/>
            <w:sz w:val="24"/>
            <w:szCs w:val="24"/>
          </w:rPr>
          <w:t>3</w:t>
        </w:r>
        <w:r w:rsidRPr="00257AE1">
          <w:rPr>
            <w:noProof/>
            <w:webHidden/>
            <w:sz w:val="24"/>
            <w:szCs w:val="24"/>
          </w:rPr>
          <w:fldChar w:fldCharType="end"/>
        </w:r>
      </w:hyperlink>
    </w:p>
    <w:p w14:paraId="6C8A6019" w14:textId="2F81DFDD"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10" w:anchor="_Toc52484727" w:history="1">
        <w:r w:rsidRPr="00257AE1">
          <w:rPr>
            <w:rStyle w:val="Hyperlink"/>
            <w:noProof/>
            <w:sz w:val="24"/>
            <w:szCs w:val="24"/>
          </w:rPr>
          <w:t>Slika 3 – Tijek preuzimanja</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_Toc52484727 \h </w:instrText>
        </w:r>
        <w:r w:rsidRPr="00257AE1">
          <w:rPr>
            <w:noProof/>
            <w:webHidden/>
            <w:sz w:val="24"/>
            <w:szCs w:val="24"/>
          </w:rPr>
        </w:r>
        <w:r w:rsidRPr="00257AE1">
          <w:rPr>
            <w:noProof/>
            <w:webHidden/>
            <w:sz w:val="24"/>
            <w:szCs w:val="24"/>
          </w:rPr>
          <w:fldChar w:fldCharType="separate"/>
        </w:r>
        <w:r w:rsidRPr="00257AE1">
          <w:rPr>
            <w:noProof/>
            <w:webHidden/>
            <w:sz w:val="24"/>
            <w:szCs w:val="24"/>
          </w:rPr>
          <w:t>4</w:t>
        </w:r>
        <w:r w:rsidRPr="00257AE1">
          <w:rPr>
            <w:noProof/>
            <w:webHidden/>
            <w:sz w:val="24"/>
            <w:szCs w:val="24"/>
          </w:rPr>
          <w:fldChar w:fldCharType="end"/>
        </w:r>
      </w:hyperlink>
    </w:p>
    <w:p w14:paraId="139594CC" w14:textId="6D906BD1"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11" w:anchor="_Toc52484728" w:history="1">
        <w:r w:rsidRPr="00257AE1">
          <w:rPr>
            <w:rStyle w:val="Hyperlink"/>
            <w:noProof/>
            <w:sz w:val="24"/>
            <w:szCs w:val="24"/>
          </w:rPr>
          <w:t>Slika 4 – Uspješno preuzimanje</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_Toc52484728 \h </w:instrText>
        </w:r>
        <w:r w:rsidRPr="00257AE1">
          <w:rPr>
            <w:noProof/>
            <w:webHidden/>
            <w:sz w:val="24"/>
            <w:szCs w:val="24"/>
          </w:rPr>
        </w:r>
        <w:r w:rsidRPr="00257AE1">
          <w:rPr>
            <w:noProof/>
            <w:webHidden/>
            <w:sz w:val="24"/>
            <w:szCs w:val="24"/>
          </w:rPr>
          <w:fldChar w:fldCharType="separate"/>
        </w:r>
        <w:r w:rsidRPr="00257AE1">
          <w:rPr>
            <w:noProof/>
            <w:webHidden/>
            <w:sz w:val="24"/>
            <w:szCs w:val="24"/>
          </w:rPr>
          <w:t>5</w:t>
        </w:r>
        <w:r w:rsidRPr="00257AE1">
          <w:rPr>
            <w:noProof/>
            <w:webHidden/>
            <w:sz w:val="24"/>
            <w:szCs w:val="24"/>
          </w:rPr>
          <w:fldChar w:fldCharType="end"/>
        </w:r>
      </w:hyperlink>
    </w:p>
    <w:p w14:paraId="6C7A175F" w14:textId="2037A323"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12" w:anchor="_Toc52484729" w:history="1">
        <w:r w:rsidRPr="00257AE1">
          <w:rPr>
            <w:rStyle w:val="Hyperlink"/>
            <w:noProof/>
            <w:sz w:val="24"/>
            <w:szCs w:val="24"/>
          </w:rPr>
          <w:t>Slika 5 – Skočni prozor</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_Toc52484729 \h </w:instrText>
        </w:r>
        <w:r w:rsidRPr="00257AE1">
          <w:rPr>
            <w:noProof/>
            <w:webHidden/>
            <w:sz w:val="24"/>
            <w:szCs w:val="24"/>
          </w:rPr>
        </w:r>
        <w:r w:rsidRPr="00257AE1">
          <w:rPr>
            <w:noProof/>
            <w:webHidden/>
            <w:sz w:val="24"/>
            <w:szCs w:val="24"/>
          </w:rPr>
          <w:fldChar w:fldCharType="separate"/>
        </w:r>
        <w:r w:rsidRPr="00257AE1">
          <w:rPr>
            <w:noProof/>
            <w:webHidden/>
            <w:sz w:val="24"/>
            <w:szCs w:val="24"/>
          </w:rPr>
          <w:t>7</w:t>
        </w:r>
        <w:r w:rsidRPr="00257AE1">
          <w:rPr>
            <w:noProof/>
            <w:webHidden/>
            <w:sz w:val="24"/>
            <w:szCs w:val="24"/>
          </w:rPr>
          <w:fldChar w:fldCharType="end"/>
        </w:r>
      </w:hyperlink>
    </w:p>
    <w:p w14:paraId="22DF795F" w14:textId="28CF0D77"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13" w:anchor="_Toc52484730" w:history="1">
        <w:r w:rsidRPr="00257AE1">
          <w:rPr>
            <w:rStyle w:val="Hyperlink"/>
            <w:noProof/>
            <w:sz w:val="24"/>
            <w:szCs w:val="24"/>
          </w:rPr>
          <w:t>Slika 6 – Automatska prijava</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_Toc52484730 \h </w:instrText>
        </w:r>
        <w:r w:rsidRPr="00257AE1">
          <w:rPr>
            <w:noProof/>
            <w:webHidden/>
            <w:sz w:val="24"/>
            <w:szCs w:val="24"/>
          </w:rPr>
        </w:r>
        <w:r w:rsidRPr="00257AE1">
          <w:rPr>
            <w:noProof/>
            <w:webHidden/>
            <w:sz w:val="24"/>
            <w:szCs w:val="24"/>
          </w:rPr>
          <w:fldChar w:fldCharType="separate"/>
        </w:r>
        <w:r w:rsidRPr="00257AE1">
          <w:rPr>
            <w:noProof/>
            <w:webHidden/>
            <w:sz w:val="24"/>
            <w:szCs w:val="24"/>
          </w:rPr>
          <w:t>9</w:t>
        </w:r>
        <w:r w:rsidRPr="00257AE1">
          <w:rPr>
            <w:noProof/>
            <w:webHidden/>
            <w:sz w:val="24"/>
            <w:szCs w:val="24"/>
          </w:rPr>
          <w:fldChar w:fldCharType="end"/>
        </w:r>
      </w:hyperlink>
    </w:p>
    <w:p w14:paraId="723FEDAD" w14:textId="7D5F1577"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14" w:anchor="_Toc52484731" w:history="1">
        <w:r w:rsidRPr="00257AE1">
          <w:rPr>
            <w:rStyle w:val="Hyperlink"/>
            <w:noProof/>
            <w:sz w:val="24"/>
            <w:szCs w:val="24"/>
          </w:rPr>
          <w:t>Slika 7 – Odabir razreda</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_Toc52484731 \h </w:instrText>
        </w:r>
        <w:r w:rsidRPr="00257AE1">
          <w:rPr>
            <w:noProof/>
            <w:webHidden/>
            <w:sz w:val="24"/>
            <w:szCs w:val="24"/>
          </w:rPr>
        </w:r>
        <w:r w:rsidRPr="00257AE1">
          <w:rPr>
            <w:noProof/>
            <w:webHidden/>
            <w:sz w:val="24"/>
            <w:szCs w:val="24"/>
          </w:rPr>
          <w:fldChar w:fldCharType="separate"/>
        </w:r>
        <w:r w:rsidRPr="00257AE1">
          <w:rPr>
            <w:noProof/>
            <w:webHidden/>
            <w:sz w:val="24"/>
            <w:szCs w:val="24"/>
          </w:rPr>
          <w:t>10</w:t>
        </w:r>
        <w:r w:rsidRPr="00257AE1">
          <w:rPr>
            <w:noProof/>
            <w:webHidden/>
            <w:sz w:val="24"/>
            <w:szCs w:val="24"/>
          </w:rPr>
          <w:fldChar w:fldCharType="end"/>
        </w:r>
      </w:hyperlink>
    </w:p>
    <w:p w14:paraId="198E0095" w14:textId="6738B3CA"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15" w:anchor="_Toc52484732" w:history="1">
        <w:r w:rsidRPr="00257AE1">
          <w:rPr>
            <w:rStyle w:val="Hyperlink"/>
            <w:noProof/>
            <w:sz w:val="24"/>
            <w:szCs w:val="24"/>
          </w:rPr>
          <w:t>Slika 8 – Omogućene opcije</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_Toc52484732 \h </w:instrText>
        </w:r>
        <w:r w:rsidRPr="00257AE1">
          <w:rPr>
            <w:noProof/>
            <w:webHidden/>
            <w:sz w:val="24"/>
            <w:szCs w:val="24"/>
          </w:rPr>
        </w:r>
        <w:r w:rsidRPr="00257AE1">
          <w:rPr>
            <w:noProof/>
            <w:webHidden/>
            <w:sz w:val="24"/>
            <w:szCs w:val="24"/>
          </w:rPr>
          <w:fldChar w:fldCharType="separate"/>
        </w:r>
        <w:r w:rsidRPr="00257AE1">
          <w:rPr>
            <w:noProof/>
            <w:webHidden/>
            <w:sz w:val="24"/>
            <w:szCs w:val="24"/>
          </w:rPr>
          <w:t>11</w:t>
        </w:r>
        <w:r w:rsidRPr="00257AE1">
          <w:rPr>
            <w:noProof/>
            <w:webHidden/>
            <w:sz w:val="24"/>
            <w:szCs w:val="24"/>
          </w:rPr>
          <w:fldChar w:fldCharType="end"/>
        </w:r>
      </w:hyperlink>
    </w:p>
    <w:p w14:paraId="77B91BFB" w14:textId="33BAE5E0"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16" w:anchor="_Toc52484733" w:history="1">
        <w:r w:rsidRPr="00257AE1">
          <w:rPr>
            <w:rStyle w:val="Hyperlink"/>
            <w:noProof/>
            <w:sz w:val="24"/>
            <w:szCs w:val="24"/>
          </w:rPr>
          <w:t>Slika 9 – Onemogućene opcije</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_Toc52484733 \h </w:instrText>
        </w:r>
        <w:r w:rsidRPr="00257AE1">
          <w:rPr>
            <w:noProof/>
            <w:webHidden/>
            <w:sz w:val="24"/>
            <w:szCs w:val="24"/>
          </w:rPr>
        </w:r>
        <w:r w:rsidRPr="00257AE1">
          <w:rPr>
            <w:noProof/>
            <w:webHidden/>
            <w:sz w:val="24"/>
            <w:szCs w:val="24"/>
          </w:rPr>
          <w:fldChar w:fldCharType="separate"/>
        </w:r>
        <w:r w:rsidRPr="00257AE1">
          <w:rPr>
            <w:noProof/>
            <w:webHidden/>
            <w:sz w:val="24"/>
            <w:szCs w:val="24"/>
          </w:rPr>
          <w:t>11</w:t>
        </w:r>
        <w:r w:rsidRPr="00257AE1">
          <w:rPr>
            <w:noProof/>
            <w:webHidden/>
            <w:sz w:val="24"/>
            <w:szCs w:val="24"/>
          </w:rPr>
          <w:fldChar w:fldCharType="end"/>
        </w:r>
      </w:hyperlink>
    </w:p>
    <w:p w14:paraId="137373CF" w14:textId="1CC408CE"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17" w:anchor="_Toc52484734" w:history="1">
        <w:r w:rsidRPr="00257AE1">
          <w:rPr>
            <w:rStyle w:val="Hyperlink"/>
            <w:noProof/>
            <w:sz w:val="24"/>
            <w:szCs w:val="24"/>
          </w:rPr>
          <w:t>Slika 10 – Plan zaključnih ocjena</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_Toc52484734 \h </w:instrText>
        </w:r>
        <w:r w:rsidRPr="00257AE1">
          <w:rPr>
            <w:noProof/>
            <w:webHidden/>
            <w:sz w:val="24"/>
            <w:szCs w:val="24"/>
          </w:rPr>
        </w:r>
        <w:r w:rsidRPr="00257AE1">
          <w:rPr>
            <w:noProof/>
            <w:webHidden/>
            <w:sz w:val="24"/>
            <w:szCs w:val="24"/>
          </w:rPr>
          <w:fldChar w:fldCharType="separate"/>
        </w:r>
        <w:r w:rsidRPr="00257AE1">
          <w:rPr>
            <w:noProof/>
            <w:webHidden/>
            <w:sz w:val="24"/>
            <w:szCs w:val="24"/>
          </w:rPr>
          <w:t>12</w:t>
        </w:r>
        <w:r w:rsidRPr="00257AE1">
          <w:rPr>
            <w:noProof/>
            <w:webHidden/>
            <w:sz w:val="24"/>
            <w:szCs w:val="24"/>
          </w:rPr>
          <w:fldChar w:fldCharType="end"/>
        </w:r>
      </w:hyperlink>
    </w:p>
    <w:p w14:paraId="4F2E76FC" w14:textId="192D9017"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18" w:anchor="_Toc52484735" w:history="1">
        <w:r w:rsidRPr="00257AE1">
          <w:rPr>
            <w:rStyle w:val="Hyperlink"/>
            <w:noProof/>
            <w:sz w:val="24"/>
            <w:szCs w:val="24"/>
          </w:rPr>
          <w:t>Slika 11 – Zaglavlje popisa predmeta</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_Toc52484735 \h </w:instrText>
        </w:r>
        <w:r w:rsidRPr="00257AE1">
          <w:rPr>
            <w:noProof/>
            <w:webHidden/>
            <w:sz w:val="24"/>
            <w:szCs w:val="24"/>
          </w:rPr>
        </w:r>
        <w:r w:rsidRPr="00257AE1">
          <w:rPr>
            <w:noProof/>
            <w:webHidden/>
            <w:sz w:val="24"/>
            <w:szCs w:val="24"/>
          </w:rPr>
          <w:fldChar w:fldCharType="separate"/>
        </w:r>
        <w:r w:rsidRPr="00257AE1">
          <w:rPr>
            <w:noProof/>
            <w:webHidden/>
            <w:sz w:val="24"/>
            <w:szCs w:val="24"/>
          </w:rPr>
          <w:t>12</w:t>
        </w:r>
        <w:r w:rsidRPr="00257AE1">
          <w:rPr>
            <w:noProof/>
            <w:webHidden/>
            <w:sz w:val="24"/>
            <w:szCs w:val="24"/>
          </w:rPr>
          <w:fldChar w:fldCharType="end"/>
        </w:r>
      </w:hyperlink>
    </w:p>
    <w:p w14:paraId="44977085" w14:textId="197325DF"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19" w:anchor="_Toc52484736" w:history="1">
        <w:r w:rsidRPr="00257AE1">
          <w:rPr>
            <w:rStyle w:val="Hyperlink"/>
            <w:noProof/>
            <w:sz w:val="24"/>
            <w:szCs w:val="24"/>
          </w:rPr>
          <w:t>Slika 12 – Mijenjanje prosjeka</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_Toc52484736 \h </w:instrText>
        </w:r>
        <w:r w:rsidRPr="00257AE1">
          <w:rPr>
            <w:noProof/>
            <w:webHidden/>
            <w:sz w:val="24"/>
            <w:szCs w:val="24"/>
          </w:rPr>
        </w:r>
        <w:r w:rsidRPr="00257AE1">
          <w:rPr>
            <w:noProof/>
            <w:webHidden/>
            <w:sz w:val="24"/>
            <w:szCs w:val="24"/>
          </w:rPr>
          <w:fldChar w:fldCharType="separate"/>
        </w:r>
        <w:r w:rsidRPr="00257AE1">
          <w:rPr>
            <w:noProof/>
            <w:webHidden/>
            <w:sz w:val="24"/>
            <w:szCs w:val="24"/>
          </w:rPr>
          <w:t>13</w:t>
        </w:r>
        <w:r w:rsidRPr="00257AE1">
          <w:rPr>
            <w:noProof/>
            <w:webHidden/>
            <w:sz w:val="24"/>
            <w:szCs w:val="24"/>
          </w:rPr>
          <w:fldChar w:fldCharType="end"/>
        </w:r>
      </w:hyperlink>
    </w:p>
    <w:p w14:paraId="00C48965" w14:textId="40768370"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20" w:anchor="_Toc52484737" w:history="1">
        <w:r w:rsidRPr="00257AE1">
          <w:rPr>
            <w:rStyle w:val="Hyperlink"/>
            <w:noProof/>
            <w:sz w:val="24"/>
            <w:szCs w:val="24"/>
          </w:rPr>
          <w:t>Slika 13 – Zeleni indikatori</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_Toc52484737 \h </w:instrText>
        </w:r>
        <w:r w:rsidRPr="00257AE1">
          <w:rPr>
            <w:noProof/>
            <w:webHidden/>
            <w:sz w:val="24"/>
            <w:szCs w:val="24"/>
          </w:rPr>
        </w:r>
        <w:r w:rsidRPr="00257AE1">
          <w:rPr>
            <w:noProof/>
            <w:webHidden/>
            <w:sz w:val="24"/>
            <w:szCs w:val="24"/>
          </w:rPr>
          <w:fldChar w:fldCharType="separate"/>
        </w:r>
        <w:r w:rsidRPr="00257AE1">
          <w:rPr>
            <w:noProof/>
            <w:webHidden/>
            <w:sz w:val="24"/>
            <w:szCs w:val="24"/>
          </w:rPr>
          <w:t>13</w:t>
        </w:r>
        <w:r w:rsidRPr="00257AE1">
          <w:rPr>
            <w:noProof/>
            <w:webHidden/>
            <w:sz w:val="24"/>
            <w:szCs w:val="24"/>
          </w:rPr>
          <w:fldChar w:fldCharType="end"/>
        </w:r>
      </w:hyperlink>
    </w:p>
    <w:p w14:paraId="0ED78A76" w14:textId="21C18DF3"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21" w:anchor="_Toc52484738" w:history="1">
        <w:r w:rsidRPr="00257AE1">
          <w:rPr>
            <w:rStyle w:val="Hyperlink"/>
            <w:noProof/>
            <w:sz w:val="24"/>
            <w:szCs w:val="24"/>
          </w:rPr>
          <w:t>Slika 14 – Brzi pregled ocjena</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_Toc52484738 \h </w:instrText>
        </w:r>
        <w:r w:rsidRPr="00257AE1">
          <w:rPr>
            <w:noProof/>
            <w:webHidden/>
            <w:sz w:val="24"/>
            <w:szCs w:val="24"/>
          </w:rPr>
        </w:r>
        <w:r w:rsidRPr="00257AE1">
          <w:rPr>
            <w:noProof/>
            <w:webHidden/>
            <w:sz w:val="24"/>
            <w:szCs w:val="24"/>
          </w:rPr>
          <w:fldChar w:fldCharType="separate"/>
        </w:r>
        <w:r w:rsidRPr="00257AE1">
          <w:rPr>
            <w:noProof/>
            <w:webHidden/>
            <w:sz w:val="24"/>
            <w:szCs w:val="24"/>
          </w:rPr>
          <w:t>14</w:t>
        </w:r>
        <w:r w:rsidRPr="00257AE1">
          <w:rPr>
            <w:noProof/>
            <w:webHidden/>
            <w:sz w:val="24"/>
            <w:szCs w:val="24"/>
          </w:rPr>
          <w:fldChar w:fldCharType="end"/>
        </w:r>
      </w:hyperlink>
    </w:p>
    <w:p w14:paraId="7DE78F21" w14:textId="315BA5EF"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22" w:anchor="_Toc52484739" w:history="1">
        <w:r w:rsidRPr="00257AE1">
          <w:rPr>
            <w:rStyle w:val="Hyperlink"/>
            <w:noProof/>
            <w:sz w:val="24"/>
            <w:szCs w:val="24"/>
          </w:rPr>
          <w:t>Slika 15 – Promjena redoslijeda predmeta</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_Toc52484739 \h </w:instrText>
        </w:r>
        <w:r w:rsidRPr="00257AE1">
          <w:rPr>
            <w:noProof/>
            <w:webHidden/>
            <w:sz w:val="24"/>
            <w:szCs w:val="24"/>
          </w:rPr>
        </w:r>
        <w:r w:rsidRPr="00257AE1">
          <w:rPr>
            <w:noProof/>
            <w:webHidden/>
            <w:sz w:val="24"/>
            <w:szCs w:val="24"/>
          </w:rPr>
          <w:fldChar w:fldCharType="separate"/>
        </w:r>
        <w:r w:rsidRPr="00257AE1">
          <w:rPr>
            <w:noProof/>
            <w:webHidden/>
            <w:sz w:val="24"/>
            <w:szCs w:val="24"/>
          </w:rPr>
          <w:t>14</w:t>
        </w:r>
        <w:r w:rsidRPr="00257AE1">
          <w:rPr>
            <w:noProof/>
            <w:webHidden/>
            <w:sz w:val="24"/>
            <w:szCs w:val="24"/>
          </w:rPr>
          <w:fldChar w:fldCharType="end"/>
        </w:r>
      </w:hyperlink>
    </w:p>
    <w:p w14:paraId="376AEE85" w14:textId="5B6FC504"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23" w:anchor="_Toc52484740" w:history="1">
        <w:r w:rsidRPr="00257AE1">
          <w:rPr>
            <w:rStyle w:val="Hyperlink"/>
            <w:noProof/>
            <w:sz w:val="24"/>
            <w:szCs w:val="24"/>
          </w:rPr>
          <w:t>Slika 16 – Tablica ocjena (brzi pregled)</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_Toc52484740 \h </w:instrText>
        </w:r>
        <w:r w:rsidRPr="00257AE1">
          <w:rPr>
            <w:noProof/>
            <w:webHidden/>
            <w:sz w:val="24"/>
            <w:szCs w:val="24"/>
          </w:rPr>
        </w:r>
        <w:r w:rsidRPr="00257AE1">
          <w:rPr>
            <w:noProof/>
            <w:webHidden/>
            <w:sz w:val="24"/>
            <w:szCs w:val="24"/>
          </w:rPr>
          <w:fldChar w:fldCharType="separate"/>
        </w:r>
        <w:r w:rsidRPr="00257AE1">
          <w:rPr>
            <w:noProof/>
            <w:webHidden/>
            <w:sz w:val="24"/>
            <w:szCs w:val="24"/>
          </w:rPr>
          <w:t>16</w:t>
        </w:r>
        <w:r w:rsidRPr="00257AE1">
          <w:rPr>
            <w:noProof/>
            <w:webHidden/>
            <w:sz w:val="24"/>
            <w:szCs w:val="24"/>
          </w:rPr>
          <w:fldChar w:fldCharType="end"/>
        </w:r>
      </w:hyperlink>
    </w:p>
    <w:p w14:paraId="1C4D3A69" w14:textId="73FE8802"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24" w:anchor="_Toc52484741" w:history="1">
        <w:r w:rsidRPr="00257AE1">
          <w:rPr>
            <w:rStyle w:val="Hyperlink"/>
            <w:noProof/>
            <w:sz w:val="24"/>
            <w:szCs w:val="24"/>
          </w:rPr>
          <w:t>Slika 17 – Razredna statistika ocjena</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_Toc52484741 \h </w:instrText>
        </w:r>
        <w:r w:rsidRPr="00257AE1">
          <w:rPr>
            <w:noProof/>
            <w:webHidden/>
            <w:sz w:val="24"/>
            <w:szCs w:val="24"/>
          </w:rPr>
        </w:r>
        <w:r w:rsidRPr="00257AE1">
          <w:rPr>
            <w:noProof/>
            <w:webHidden/>
            <w:sz w:val="24"/>
            <w:szCs w:val="24"/>
          </w:rPr>
          <w:fldChar w:fldCharType="separate"/>
        </w:r>
        <w:r w:rsidRPr="00257AE1">
          <w:rPr>
            <w:noProof/>
            <w:webHidden/>
            <w:sz w:val="24"/>
            <w:szCs w:val="24"/>
          </w:rPr>
          <w:t>16</w:t>
        </w:r>
        <w:r w:rsidRPr="00257AE1">
          <w:rPr>
            <w:noProof/>
            <w:webHidden/>
            <w:sz w:val="24"/>
            <w:szCs w:val="24"/>
          </w:rPr>
          <w:fldChar w:fldCharType="end"/>
        </w:r>
      </w:hyperlink>
    </w:p>
    <w:p w14:paraId="59C69CAB" w14:textId="25AD15E7"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25" w:anchor="_Toc52484742" w:history="1">
        <w:r w:rsidRPr="00257AE1">
          <w:rPr>
            <w:rStyle w:val="Hyperlink"/>
            <w:noProof/>
            <w:sz w:val="24"/>
            <w:szCs w:val="24"/>
          </w:rPr>
          <w:t>Slika 18 – Nove ocjene i bilješke</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_Toc52484742 \h </w:instrText>
        </w:r>
        <w:r w:rsidRPr="00257AE1">
          <w:rPr>
            <w:noProof/>
            <w:webHidden/>
            <w:sz w:val="24"/>
            <w:szCs w:val="24"/>
          </w:rPr>
        </w:r>
        <w:r w:rsidRPr="00257AE1">
          <w:rPr>
            <w:noProof/>
            <w:webHidden/>
            <w:sz w:val="24"/>
            <w:szCs w:val="24"/>
          </w:rPr>
          <w:fldChar w:fldCharType="separate"/>
        </w:r>
        <w:r w:rsidRPr="00257AE1">
          <w:rPr>
            <w:noProof/>
            <w:webHidden/>
            <w:sz w:val="24"/>
            <w:szCs w:val="24"/>
          </w:rPr>
          <w:t>17</w:t>
        </w:r>
        <w:r w:rsidRPr="00257AE1">
          <w:rPr>
            <w:noProof/>
            <w:webHidden/>
            <w:sz w:val="24"/>
            <w:szCs w:val="24"/>
          </w:rPr>
          <w:fldChar w:fldCharType="end"/>
        </w:r>
      </w:hyperlink>
    </w:p>
    <w:p w14:paraId="337533BF" w14:textId="4D415B8D"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26" w:anchor="_Toc52484743" w:history="1">
        <w:r w:rsidRPr="00257AE1">
          <w:rPr>
            <w:rStyle w:val="Hyperlink"/>
            <w:noProof/>
            <w:sz w:val="24"/>
            <w:szCs w:val="24"/>
          </w:rPr>
          <w:t>Slika 19 – Sakrivanje tablica</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_Toc52484743 \h </w:instrText>
        </w:r>
        <w:r w:rsidRPr="00257AE1">
          <w:rPr>
            <w:noProof/>
            <w:webHidden/>
            <w:sz w:val="24"/>
            <w:szCs w:val="24"/>
          </w:rPr>
        </w:r>
        <w:r w:rsidRPr="00257AE1">
          <w:rPr>
            <w:noProof/>
            <w:webHidden/>
            <w:sz w:val="24"/>
            <w:szCs w:val="24"/>
          </w:rPr>
          <w:fldChar w:fldCharType="separate"/>
        </w:r>
        <w:r w:rsidRPr="00257AE1">
          <w:rPr>
            <w:noProof/>
            <w:webHidden/>
            <w:sz w:val="24"/>
            <w:szCs w:val="24"/>
          </w:rPr>
          <w:t>18</w:t>
        </w:r>
        <w:r w:rsidRPr="00257AE1">
          <w:rPr>
            <w:noProof/>
            <w:webHidden/>
            <w:sz w:val="24"/>
            <w:szCs w:val="24"/>
          </w:rPr>
          <w:fldChar w:fldCharType="end"/>
        </w:r>
      </w:hyperlink>
    </w:p>
    <w:p w14:paraId="324F083F" w14:textId="7CF5BDAA"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27" w:anchor="_Toc52484744" w:history="1">
        <w:r w:rsidRPr="00257AE1">
          <w:rPr>
            <w:rStyle w:val="Hyperlink"/>
            <w:noProof/>
            <w:sz w:val="24"/>
            <w:szCs w:val="24"/>
          </w:rPr>
          <w:t>Slika 20 – Tablica ocjena (u predmetu)</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_Toc52484744 \h </w:instrText>
        </w:r>
        <w:r w:rsidRPr="00257AE1">
          <w:rPr>
            <w:noProof/>
            <w:webHidden/>
            <w:sz w:val="24"/>
            <w:szCs w:val="24"/>
          </w:rPr>
        </w:r>
        <w:r w:rsidRPr="00257AE1">
          <w:rPr>
            <w:noProof/>
            <w:webHidden/>
            <w:sz w:val="24"/>
            <w:szCs w:val="24"/>
          </w:rPr>
          <w:fldChar w:fldCharType="separate"/>
        </w:r>
        <w:r w:rsidRPr="00257AE1">
          <w:rPr>
            <w:noProof/>
            <w:webHidden/>
            <w:sz w:val="24"/>
            <w:szCs w:val="24"/>
          </w:rPr>
          <w:t>19</w:t>
        </w:r>
        <w:r w:rsidRPr="00257AE1">
          <w:rPr>
            <w:noProof/>
            <w:webHidden/>
            <w:sz w:val="24"/>
            <w:szCs w:val="24"/>
          </w:rPr>
          <w:fldChar w:fldCharType="end"/>
        </w:r>
      </w:hyperlink>
    </w:p>
    <w:p w14:paraId="1CFC14E8" w14:textId="6FC64BD3"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28" w:anchor="_Toc52484745" w:history="1">
        <w:r w:rsidRPr="00257AE1">
          <w:rPr>
            <w:rStyle w:val="Hyperlink"/>
            <w:noProof/>
            <w:sz w:val="24"/>
            <w:szCs w:val="24"/>
          </w:rPr>
          <w:t>Slika 21 – Sakrivanje bilješki</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_Toc52484745 \h </w:instrText>
        </w:r>
        <w:r w:rsidRPr="00257AE1">
          <w:rPr>
            <w:noProof/>
            <w:webHidden/>
            <w:sz w:val="24"/>
            <w:szCs w:val="24"/>
          </w:rPr>
        </w:r>
        <w:r w:rsidRPr="00257AE1">
          <w:rPr>
            <w:noProof/>
            <w:webHidden/>
            <w:sz w:val="24"/>
            <w:szCs w:val="24"/>
          </w:rPr>
          <w:fldChar w:fldCharType="separate"/>
        </w:r>
        <w:r w:rsidRPr="00257AE1">
          <w:rPr>
            <w:noProof/>
            <w:webHidden/>
            <w:sz w:val="24"/>
            <w:szCs w:val="24"/>
          </w:rPr>
          <w:t>19</w:t>
        </w:r>
        <w:r w:rsidRPr="00257AE1">
          <w:rPr>
            <w:noProof/>
            <w:webHidden/>
            <w:sz w:val="24"/>
            <w:szCs w:val="24"/>
          </w:rPr>
          <w:fldChar w:fldCharType="end"/>
        </w:r>
      </w:hyperlink>
    </w:p>
    <w:p w14:paraId="0DBACEB8" w14:textId="5F4A4A6E"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29" w:anchor="_Toc52484746" w:history="1">
        <w:r w:rsidRPr="00257AE1">
          <w:rPr>
            <w:rStyle w:val="Hyperlink"/>
            <w:noProof/>
            <w:sz w:val="24"/>
            <w:szCs w:val="24"/>
          </w:rPr>
          <w:t>Slika 22 – Datumi s bilješkom</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_Toc52484746 \h </w:instrText>
        </w:r>
        <w:r w:rsidRPr="00257AE1">
          <w:rPr>
            <w:noProof/>
            <w:webHidden/>
            <w:sz w:val="24"/>
            <w:szCs w:val="24"/>
          </w:rPr>
        </w:r>
        <w:r w:rsidRPr="00257AE1">
          <w:rPr>
            <w:noProof/>
            <w:webHidden/>
            <w:sz w:val="24"/>
            <w:szCs w:val="24"/>
          </w:rPr>
          <w:fldChar w:fldCharType="separate"/>
        </w:r>
        <w:r w:rsidRPr="00257AE1">
          <w:rPr>
            <w:noProof/>
            <w:webHidden/>
            <w:sz w:val="24"/>
            <w:szCs w:val="24"/>
          </w:rPr>
          <w:t>20</w:t>
        </w:r>
        <w:r w:rsidRPr="00257AE1">
          <w:rPr>
            <w:noProof/>
            <w:webHidden/>
            <w:sz w:val="24"/>
            <w:szCs w:val="24"/>
          </w:rPr>
          <w:fldChar w:fldCharType="end"/>
        </w:r>
      </w:hyperlink>
    </w:p>
    <w:p w14:paraId="5299126E" w14:textId="3AF6E761"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30" w:anchor="_Toc52484747" w:history="1">
        <w:r w:rsidRPr="00257AE1">
          <w:rPr>
            <w:rStyle w:val="Hyperlink"/>
            <w:noProof/>
            <w:sz w:val="24"/>
            <w:szCs w:val="24"/>
          </w:rPr>
          <w:t>Slika 23 – Datum rođendana</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_Toc52484747 \h </w:instrText>
        </w:r>
        <w:r w:rsidRPr="00257AE1">
          <w:rPr>
            <w:noProof/>
            <w:webHidden/>
            <w:sz w:val="24"/>
            <w:szCs w:val="24"/>
          </w:rPr>
        </w:r>
        <w:r w:rsidRPr="00257AE1">
          <w:rPr>
            <w:noProof/>
            <w:webHidden/>
            <w:sz w:val="24"/>
            <w:szCs w:val="24"/>
          </w:rPr>
          <w:fldChar w:fldCharType="separate"/>
        </w:r>
        <w:r w:rsidRPr="00257AE1">
          <w:rPr>
            <w:noProof/>
            <w:webHidden/>
            <w:sz w:val="24"/>
            <w:szCs w:val="24"/>
          </w:rPr>
          <w:t>20</w:t>
        </w:r>
        <w:r w:rsidRPr="00257AE1">
          <w:rPr>
            <w:noProof/>
            <w:webHidden/>
            <w:sz w:val="24"/>
            <w:szCs w:val="24"/>
          </w:rPr>
          <w:fldChar w:fldCharType="end"/>
        </w:r>
      </w:hyperlink>
    </w:p>
    <w:p w14:paraId="5564D888" w14:textId="470FF0E3"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31" w:anchor="_Toc52484748" w:history="1">
        <w:r w:rsidRPr="00257AE1">
          <w:rPr>
            <w:rStyle w:val="Hyperlink"/>
            <w:noProof/>
            <w:sz w:val="24"/>
            <w:szCs w:val="24"/>
          </w:rPr>
          <w:t>Slika 24 – Označivanje datuma</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_Toc52484748 \h </w:instrText>
        </w:r>
        <w:r w:rsidRPr="00257AE1">
          <w:rPr>
            <w:noProof/>
            <w:webHidden/>
            <w:sz w:val="24"/>
            <w:szCs w:val="24"/>
          </w:rPr>
        </w:r>
        <w:r w:rsidRPr="00257AE1">
          <w:rPr>
            <w:noProof/>
            <w:webHidden/>
            <w:sz w:val="24"/>
            <w:szCs w:val="24"/>
          </w:rPr>
          <w:fldChar w:fldCharType="separate"/>
        </w:r>
        <w:r w:rsidRPr="00257AE1">
          <w:rPr>
            <w:noProof/>
            <w:webHidden/>
            <w:sz w:val="24"/>
            <w:szCs w:val="24"/>
          </w:rPr>
          <w:t>21</w:t>
        </w:r>
        <w:r w:rsidRPr="00257AE1">
          <w:rPr>
            <w:noProof/>
            <w:webHidden/>
            <w:sz w:val="24"/>
            <w:szCs w:val="24"/>
          </w:rPr>
          <w:fldChar w:fldCharType="end"/>
        </w:r>
      </w:hyperlink>
    </w:p>
    <w:p w14:paraId="18D3B9B1" w14:textId="30C1C4D2"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32" w:anchor="_Toc52484749" w:history="1">
        <w:r w:rsidRPr="00257AE1">
          <w:rPr>
            <w:rStyle w:val="Hyperlink"/>
            <w:noProof/>
            <w:sz w:val="24"/>
            <w:szCs w:val="24"/>
          </w:rPr>
          <w:t>Slika 25 – Unos bilješki u kalendar</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_Toc52484749 \h </w:instrText>
        </w:r>
        <w:r w:rsidRPr="00257AE1">
          <w:rPr>
            <w:noProof/>
            <w:webHidden/>
            <w:sz w:val="24"/>
            <w:szCs w:val="24"/>
          </w:rPr>
        </w:r>
        <w:r w:rsidRPr="00257AE1">
          <w:rPr>
            <w:noProof/>
            <w:webHidden/>
            <w:sz w:val="24"/>
            <w:szCs w:val="24"/>
          </w:rPr>
          <w:fldChar w:fldCharType="separate"/>
        </w:r>
        <w:r w:rsidRPr="00257AE1">
          <w:rPr>
            <w:noProof/>
            <w:webHidden/>
            <w:sz w:val="24"/>
            <w:szCs w:val="24"/>
          </w:rPr>
          <w:t>21</w:t>
        </w:r>
        <w:r w:rsidRPr="00257AE1">
          <w:rPr>
            <w:noProof/>
            <w:webHidden/>
            <w:sz w:val="24"/>
            <w:szCs w:val="24"/>
          </w:rPr>
          <w:fldChar w:fldCharType="end"/>
        </w:r>
      </w:hyperlink>
    </w:p>
    <w:p w14:paraId="0D877E71" w14:textId="3D5EC067"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33" w:anchor="_Toc52484750" w:history="1">
        <w:r w:rsidRPr="00257AE1">
          <w:rPr>
            <w:rStyle w:val="Hyperlink"/>
            <w:noProof/>
            <w:sz w:val="24"/>
            <w:szCs w:val="24"/>
          </w:rPr>
          <w:t>Slika 26 – Postavke za obavijesti</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_Toc52484750 \h </w:instrText>
        </w:r>
        <w:r w:rsidRPr="00257AE1">
          <w:rPr>
            <w:noProof/>
            <w:webHidden/>
            <w:sz w:val="24"/>
            <w:szCs w:val="24"/>
          </w:rPr>
        </w:r>
        <w:r w:rsidRPr="00257AE1">
          <w:rPr>
            <w:noProof/>
            <w:webHidden/>
            <w:sz w:val="24"/>
            <w:szCs w:val="24"/>
          </w:rPr>
          <w:fldChar w:fldCharType="separate"/>
        </w:r>
        <w:r w:rsidRPr="00257AE1">
          <w:rPr>
            <w:noProof/>
            <w:webHidden/>
            <w:sz w:val="24"/>
            <w:szCs w:val="24"/>
          </w:rPr>
          <w:t>22</w:t>
        </w:r>
        <w:r w:rsidRPr="00257AE1">
          <w:rPr>
            <w:noProof/>
            <w:webHidden/>
            <w:sz w:val="24"/>
            <w:szCs w:val="24"/>
          </w:rPr>
          <w:fldChar w:fldCharType="end"/>
        </w:r>
      </w:hyperlink>
    </w:p>
    <w:p w14:paraId="220A5EF0" w14:textId="0A6DBCC1"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34" w:anchor="_Toc52484751" w:history="1">
        <w:r w:rsidRPr="00257AE1">
          <w:rPr>
            <w:rStyle w:val="Hyperlink"/>
            <w:noProof/>
            <w:sz w:val="24"/>
            <w:szCs w:val="24"/>
          </w:rPr>
          <w:t>Slika 27 – Izgled obavijesti u pregledniku</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_Toc52484751 \h </w:instrText>
        </w:r>
        <w:r w:rsidRPr="00257AE1">
          <w:rPr>
            <w:noProof/>
            <w:webHidden/>
            <w:sz w:val="24"/>
            <w:szCs w:val="24"/>
          </w:rPr>
        </w:r>
        <w:r w:rsidRPr="00257AE1">
          <w:rPr>
            <w:noProof/>
            <w:webHidden/>
            <w:sz w:val="24"/>
            <w:szCs w:val="24"/>
          </w:rPr>
          <w:fldChar w:fldCharType="separate"/>
        </w:r>
        <w:r w:rsidRPr="00257AE1">
          <w:rPr>
            <w:noProof/>
            <w:webHidden/>
            <w:sz w:val="24"/>
            <w:szCs w:val="24"/>
          </w:rPr>
          <w:t>23</w:t>
        </w:r>
        <w:r w:rsidRPr="00257AE1">
          <w:rPr>
            <w:noProof/>
            <w:webHidden/>
            <w:sz w:val="24"/>
            <w:szCs w:val="24"/>
          </w:rPr>
          <w:fldChar w:fldCharType="end"/>
        </w:r>
      </w:hyperlink>
    </w:p>
    <w:p w14:paraId="02E8E546" w14:textId="76ED2D76"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35" w:anchor="_Toc52484752" w:history="1">
        <w:r w:rsidRPr="00257AE1">
          <w:rPr>
            <w:rStyle w:val="Hyperlink"/>
            <w:noProof/>
            <w:sz w:val="24"/>
            <w:szCs w:val="24"/>
          </w:rPr>
          <w:t>Slika 28 – Izgled obavijesti u Windowsu</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_Toc52484752 \h </w:instrText>
        </w:r>
        <w:r w:rsidRPr="00257AE1">
          <w:rPr>
            <w:noProof/>
            <w:webHidden/>
            <w:sz w:val="24"/>
            <w:szCs w:val="24"/>
          </w:rPr>
        </w:r>
        <w:r w:rsidRPr="00257AE1">
          <w:rPr>
            <w:noProof/>
            <w:webHidden/>
            <w:sz w:val="24"/>
            <w:szCs w:val="24"/>
          </w:rPr>
          <w:fldChar w:fldCharType="separate"/>
        </w:r>
        <w:r w:rsidRPr="00257AE1">
          <w:rPr>
            <w:noProof/>
            <w:webHidden/>
            <w:sz w:val="24"/>
            <w:szCs w:val="24"/>
          </w:rPr>
          <w:t>24</w:t>
        </w:r>
        <w:r w:rsidRPr="00257AE1">
          <w:rPr>
            <w:noProof/>
            <w:webHidden/>
            <w:sz w:val="24"/>
            <w:szCs w:val="24"/>
          </w:rPr>
          <w:fldChar w:fldCharType="end"/>
        </w:r>
      </w:hyperlink>
    </w:p>
    <w:p w14:paraId="3BB057DE" w14:textId="75E8C8FE"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36" w:anchor="_Toc52484753" w:history="1">
        <w:r w:rsidRPr="00257AE1">
          <w:rPr>
            <w:rStyle w:val="Hyperlink"/>
            <w:noProof/>
            <w:sz w:val="24"/>
            <w:szCs w:val="24"/>
          </w:rPr>
          <w:t>Slika 29 – Primanje obavijesti</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_Toc52484753 \h </w:instrText>
        </w:r>
        <w:r w:rsidRPr="00257AE1">
          <w:rPr>
            <w:noProof/>
            <w:webHidden/>
            <w:sz w:val="24"/>
            <w:szCs w:val="24"/>
          </w:rPr>
        </w:r>
        <w:r w:rsidRPr="00257AE1">
          <w:rPr>
            <w:noProof/>
            <w:webHidden/>
            <w:sz w:val="24"/>
            <w:szCs w:val="24"/>
          </w:rPr>
          <w:fldChar w:fldCharType="separate"/>
        </w:r>
        <w:r w:rsidRPr="00257AE1">
          <w:rPr>
            <w:noProof/>
            <w:webHidden/>
            <w:sz w:val="24"/>
            <w:szCs w:val="24"/>
          </w:rPr>
          <w:t>25</w:t>
        </w:r>
        <w:r w:rsidRPr="00257AE1">
          <w:rPr>
            <w:noProof/>
            <w:webHidden/>
            <w:sz w:val="24"/>
            <w:szCs w:val="24"/>
          </w:rPr>
          <w:fldChar w:fldCharType="end"/>
        </w:r>
      </w:hyperlink>
    </w:p>
    <w:p w14:paraId="7727A448" w14:textId="4BE0FB86"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w:anchor="_Toc52484754" w:history="1">
        <w:r w:rsidRPr="00257AE1">
          <w:rPr>
            <w:rStyle w:val="Hyperlink"/>
            <w:noProof/>
            <w:sz w:val="24"/>
            <w:szCs w:val="24"/>
          </w:rPr>
          <w:t>Slika 30 – Raspored sati (prije)</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_Toc52484754 \h </w:instrText>
        </w:r>
        <w:r w:rsidRPr="00257AE1">
          <w:rPr>
            <w:noProof/>
            <w:webHidden/>
            <w:sz w:val="24"/>
            <w:szCs w:val="24"/>
          </w:rPr>
        </w:r>
        <w:r w:rsidRPr="00257AE1">
          <w:rPr>
            <w:noProof/>
            <w:webHidden/>
            <w:sz w:val="24"/>
            <w:szCs w:val="24"/>
          </w:rPr>
          <w:fldChar w:fldCharType="separate"/>
        </w:r>
        <w:r w:rsidRPr="00257AE1">
          <w:rPr>
            <w:noProof/>
            <w:webHidden/>
            <w:sz w:val="24"/>
            <w:szCs w:val="24"/>
          </w:rPr>
          <w:t>26</w:t>
        </w:r>
        <w:r w:rsidRPr="00257AE1">
          <w:rPr>
            <w:noProof/>
            <w:webHidden/>
            <w:sz w:val="24"/>
            <w:szCs w:val="24"/>
          </w:rPr>
          <w:fldChar w:fldCharType="end"/>
        </w:r>
      </w:hyperlink>
    </w:p>
    <w:p w14:paraId="46D65DAF" w14:textId="56526DA5"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w:anchor="_Toc52484755" w:history="1">
        <w:r w:rsidRPr="00257AE1">
          <w:rPr>
            <w:rStyle w:val="Hyperlink"/>
            <w:noProof/>
            <w:sz w:val="24"/>
            <w:szCs w:val="24"/>
          </w:rPr>
          <w:t>Slika 31 – Raspored sati (poslije)</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_Toc52484755 \h </w:instrText>
        </w:r>
        <w:r w:rsidRPr="00257AE1">
          <w:rPr>
            <w:noProof/>
            <w:webHidden/>
            <w:sz w:val="24"/>
            <w:szCs w:val="24"/>
          </w:rPr>
        </w:r>
        <w:r w:rsidRPr="00257AE1">
          <w:rPr>
            <w:noProof/>
            <w:webHidden/>
            <w:sz w:val="24"/>
            <w:szCs w:val="24"/>
          </w:rPr>
          <w:fldChar w:fldCharType="separate"/>
        </w:r>
        <w:r w:rsidRPr="00257AE1">
          <w:rPr>
            <w:noProof/>
            <w:webHidden/>
            <w:sz w:val="24"/>
            <w:szCs w:val="24"/>
          </w:rPr>
          <w:t>26</w:t>
        </w:r>
        <w:r w:rsidRPr="00257AE1">
          <w:rPr>
            <w:noProof/>
            <w:webHidden/>
            <w:sz w:val="24"/>
            <w:szCs w:val="24"/>
          </w:rPr>
          <w:fldChar w:fldCharType="end"/>
        </w:r>
      </w:hyperlink>
    </w:p>
    <w:p w14:paraId="28D4E269" w14:textId="58CE7AE6"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w:anchor="_Toc52484756" w:history="1">
        <w:r w:rsidRPr="00257AE1">
          <w:rPr>
            <w:rStyle w:val="Hyperlink"/>
            <w:noProof/>
            <w:sz w:val="24"/>
            <w:szCs w:val="24"/>
          </w:rPr>
          <w:t>Slika 32 – Uređivanje rasporeda sati s tamnim prikazom</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_Toc52484756 \h </w:instrText>
        </w:r>
        <w:r w:rsidRPr="00257AE1">
          <w:rPr>
            <w:noProof/>
            <w:webHidden/>
            <w:sz w:val="24"/>
            <w:szCs w:val="24"/>
          </w:rPr>
        </w:r>
        <w:r w:rsidRPr="00257AE1">
          <w:rPr>
            <w:noProof/>
            <w:webHidden/>
            <w:sz w:val="24"/>
            <w:szCs w:val="24"/>
          </w:rPr>
          <w:fldChar w:fldCharType="separate"/>
        </w:r>
        <w:r w:rsidRPr="00257AE1">
          <w:rPr>
            <w:noProof/>
            <w:webHidden/>
            <w:sz w:val="24"/>
            <w:szCs w:val="24"/>
          </w:rPr>
          <w:t>27</w:t>
        </w:r>
        <w:r w:rsidRPr="00257AE1">
          <w:rPr>
            <w:noProof/>
            <w:webHidden/>
            <w:sz w:val="24"/>
            <w:szCs w:val="24"/>
          </w:rPr>
          <w:fldChar w:fldCharType="end"/>
        </w:r>
      </w:hyperlink>
    </w:p>
    <w:p w14:paraId="09FE95D6" w14:textId="304A4EB0"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w:anchor="_Toc52484757" w:history="1">
        <w:r w:rsidRPr="00257AE1">
          <w:rPr>
            <w:rStyle w:val="Hyperlink"/>
            <w:noProof/>
            <w:sz w:val="24"/>
            <w:szCs w:val="24"/>
          </w:rPr>
          <w:t>Slika 33 – Kartica Plus</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_Toc52484757 \h </w:instrText>
        </w:r>
        <w:r w:rsidRPr="00257AE1">
          <w:rPr>
            <w:noProof/>
            <w:webHidden/>
            <w:sz w:val="24"/>
            <w:szCs w:val="24"/>
          </w:rPr>
        </w:r>
        <w:r w:rsidRPr="00257AE1">
          <w:rPr>
            <w:noProof/>
            <w:webHidden/>
            <w:sz w:val="24"/>
            <w:szCs w:val="24"/>
          </w:rPr>
          <w:fldChar w:fldCharType="separate"/>
        </w:r>
        <w:r w:rsidRPr="00257AE1">
          <w:rPr>
            <w:noProof/>
            <w:webHidden/>
            <w:sz w:val="24"/>
            <w:szCs w:val="24"/>
          </w:rPr>
          <w:t>28</w:t>
        </w:r>
        <w:r w:rsidRPr="00257AE1">
          <w:rPr>
            <w:noProof/>
            <w:webHidden/>
            <w:sz w:val="24"/>
            <w:szCs w:val="24"/>
          </w:rPr>
          <w:fldChar w:fldCharType="end"/>
        </w:r>
      </w:hyperlink>
    </w:p>
    <w:p w14:paraId="06C6F55B" w14:textId="11B4829E"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37" w:anchor="_Toc52484758" w:history="1">
        <w:r w:rsidRPr="00257AE1">
          <w:rPr>
            <w:rStyle w:val="Hyperlink"/>
            <w:noProof/>
            <w:sz w:val="24"/>
            <w:szCs w:val="24"/>
          </w:rPr>
          <w:t>Slika 34 – Potvrda primanja obavijesti iz škole</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_Toc52484758 \h </w:instrText>
        </w:r>
        <w:r w:rsidRPr="00257AE1">
          <w:rPr>
            <w:noProof/>
            <w:webHidden/>
            <w:sz w:val="24"/>
            <w:szCs w:val="24"/>
          </w:rPr>
        </w:r>
        <w:r w:rsidRPr="00257AE1">
          <w:rPr>
            <w:noProof/>
            <w:webHidden/>
            <w:sz w:val="24"/>
            <w:szCs w:val="24"/>
          </w:rPr>
          <w:fldChar w:fldCharType="separate"/>
        </w:r>
        <w:r w:rsidRPr="00257AE1">
          <w:rPr>
            <w:noProof/>
            <w:webHidden/>
            <w:sz w:val="24"/>
            <w:szCs w:val="24"/>
          </w:rPr>
          <w:t>29</w:t>
        </w:r>
        <w:r w:rsidRPr="00257AE1">
          <w:rPr>
            <w:noProof/>
            <w:webHidden/>
            <w:sz w:val="24"/>
            <w:szCs w:val="24"/>
          </w:rPr>
          <w:fldChar w:fldCharType="end"/>
        </w:r>
      </w:hyperlink>
    </w:p>
    <w:p w14:paraId="19BF69E5" w14:textId="5A96CEF3"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w:anchor="_Toc52484759" w:history="1">
        <w:r w:rsidRPr="00257AE1">
          <w:rPr>
            <w:rStyle w:val="Hyperlink"/>
            <w:noProof/>
            <w:sz w:val="24"/>
            <w:szCs w:val="24"/>
          </w:rPr>
          <w:t>Slika 35 – Primanje obavijesti iz škole omogućeno</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_Toc52484759 \h </w:instrText>
        </w:r>
        <w:r w:rsidRPr="00257AE1">
          <w:rPr>
            <w:noProof/>
            <w:webHidden/>
            <w:sz w:val="24"/>
            <w:szCs w:val="24"/>
          </w:rPr>
        </w:r>
        <w:r w:rsidRPr="00257AE1">
          <w:rPr>
            <w:noProof/>
            <w:webHidden/>
            <w:sz w:val="24"/>
            <w:szCs w:val="24"/>
          </w:rPr>
          <w:fldChar w:fldCharType="separate"/>
        </w:r>
        <w:r w:rsidRPr="00257AE1">
          <w:rPr>
            <w:noProof/>
            <w:webHidden/>
            <w:sz w:val="24"/>
            <w:szCs w:val="24"/>
          </w:rPr>
          <w:t>29</w:t>
        </w:r>
        <w:r w:rsidRPr="00257AE1">
          <w:rPr>
            <w:noProof/>
            <w:webHidden/>
            <w:sz w:val="24"/>
            <w:szCs w:val="24"/>
          </w:rPr>
          <w:fldChar w:fldCharType="end"/>
        </w:r>
      </w:hyperlink>
    </w:p>
    <w:p w14:paraId="5F4E34C1" w14:textId="6D5E035A"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38" w:anchor="_Toc52484760" w:history="1">
        <w:r w:rsidRPr="00257AE1">
          <w:rPr>
            <w:rStyle w:val="Hyperlink"/>
            <w:noProof/>
            <w:sz w:val="24"/>
            <w:szCs w:val="24"/>
          </w:rPr>
          <w:t>Slika 36 – Povezivanje e-Dnevnika s Loomenom</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_Toc52484760 \h </w:instrText>
        </w:r>
        <w:r w:rsidRPr="00257AE1">
          <w:rPr>
            <w:noProof/>
            <w:webHidden/>
            <w:sz w:val="24"/>
            <w:szCs w:val="24"/>
          </w:rPr>
        </w:r>
        <w:r w:rsidRPr="00257AE1">
          <w:rPr>
            <w:noProof/>
            <w:webHidden/>
            <w:sz w:val="24"/>
            <w:szCs w:val="24"/>
          </w:rPr>
          <w:fldChar w:fldCharType="separate"/>
        </w:r>
        <w:r w:rsidRPr="00257AE1">
          <w:rPr>
            <w:noProof/>
            <w:webHidden/>
            <w:sz w:val="24"/>
            <w:szCs w:val="24"/>
          </w:rPr>
          <w:t>30</w:t>
        </w:r>
        <w:r w:rsidRPr="00257AE1">
          <w:rPr>
            <w:noProof/>
            <w:webHidden/>
            <w:sz w:val="24"/>
            <w:szCs w:val="24"/>
          </w:rPr>
          <w:fldChar w:fldCharType="end"/>
        </w:r>
      </w:hyperlink>
    </w:p>
    <w:p w14:paraId="564AC3A7" w14:textId="1EA64963"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39" w:anchor="_Toc52484761" w:history="1">
        <w:r w:rsidRPr="00257AE1">
          <w:rPr>
            <w:rStyle w:val="Hyperlink"/>
            <w:noProof/>
            <w:sz w:val="24"/>
            <w:szCs w:val="24"/>
          </w:rPr>
          <w:t>Slika 37 – Loomen u e-Dnevniku</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_Toc52484761 \h </w:instrText>
        </w:r>
        <w:r w:rsidRPr="00257AE1">
          <w:rPr>
            <w:noProof/>
            <w:webHidden/>
            <w:sz w:val="24"/>
            <w:szCs w:val="24"/>
          </w:rPr>
        </w:r>
        <w:r w:rsidRPr="00257AE1">
          <w:rPr>
            <w:noProof/>
            <w:webHidden/>
            <w:sz w:val="24"/>
            <w:szCs w:val="24"/>
          </w:rPr>
          <w:fldChar w:fldCharType="separate"/>
        </w:r>
        <w:r w:rsidRPr="00257AE1">
          <w:rPr>
            <w:noProof/>
            <w:webHidden/>
            <w:sz w:val="24"/>
            <w:szCs w:val="24"/>
          </w:rPr>
          <w:t>31</w:t>
        </w:r>
        <w:r w:rsidRPr="00257AE1">
          <w:rPr>
            <w:noProof/>
            <w:webHidden/>
            <w:sz w:val="24"/>
            <w:szCs w:val="24"/>
          </w:rPr>
          <w:fldChar w:fldCharType="end"/>
        </w:r>
      </w:hyperlink>
    </w:p>
    <w:p w14:paraId="0D40BAF5" w14:textId="73202C60"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w:anchor="_Toc52484762" w:history="1">
        <w:r w:rsidRPr="00257AE1">
          <w:rPr>
            <w:rStyle w:val="Hyperlink"/>
            <w:noProof/>
            <w:sz w:val="24"/>
            <w:szCs w:val="24"/>
          </w:rPr>
          <w:t>Slika 38 – Premještanje stavki u Loomenu</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_Toc52484762 \h </w:instrText>
        </w:r>
        <w:r w:rsidRPr="00257AE1">
          <w:rPr>
            <w:noProof/>
            <w:webHidden/>
            <w:sz w:val="24"/>
            <w:szCs w:val="24"/>
          </w:rPr>
        </w:r>
        <w:r w:rsidRPr="00257AE1">
          <w:rPr>
            <w:noProof/>
            <w:webHidden/>
            <w:sz w:val="24"/>
            <w:szCs w:val="24"/>
          </w:rPr>
          <w:fldChar w:fldCharType="separate"/>
        </w:r>
        <w:r w:rsidRPr="00257AE1">
          <w:rPr>
            <w:noProof/>
            <w:webHidden/>
            <w:sz w:val="24"/>
            <w:szCs w:val="24"/>
          </w:rPr>
          <w:t>32</w:t>
        </w:r>
        <w:r w:rsidRPr="00257AE1">
          <w:rPr>
            <w:noProof/>
            <w:webHidden/>
            <w:sz w:val="24"/>
            <w:szCs w:val="24"/>
          </w:rPr>
          <w:fldChar w:fldCharType="end"/>
        </w:r>
      </w:hyperlink>
    </w:p>
    <w:p w14:paraId="075101F4" w14:textId="29FBADCD"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w:anchor="_Toc52484763" w:history="1">
        <w:r w:rsidRPr="00257AE1">
          <w:rPr>
            <w:rStyle w:val="Hyperlink"/>
            <w:noProof/>
            <w:sz w:val="24"/>
            <w:szCs w:val="24"/>
          </w:rPr>
          <w:t>Slika 39 – Nove stavke u Loomenu</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_Toc52484763 \h </w:instrText>
        </w:r>
        <w:r w:rsidRPr="00257AE1">
          <w:rPr>
            <w:noProof/>
            <w:webHidden/>
            <w:sz w:val="24"/>
            <w:szCs w:val="24"/>
          </w:rPr>
        </w:r>
        <w:r w:rsidRPr="00257AE1">
          <w:rPr>
            <w:noProof/>
            <w:webHidden/>
            <w:sz w:val="24"/>
            <w:szCs w:val="24"/>
          </w:rPr>
          <w:fldChar w:fldCharType="separate"/>
        </w:r>
        <w:r w:rsidRPr="00257AE1">
          <w:rPr>
            <w:noProof/>
            <w:webHidden/>
            <w:sz w:val="24"/>
            <w:szCs w:val="24"/>
          </w:rPr>
          <w:t>32</w:t>
        </w:r>
        <w:r w:rsidRPr="00257AE1">
          <w:rPr>
            <w:noProof/>
            <w:webHidden/>
            <w:sz w:val="24"/>
            <w:szCs w:val="24"/>
          </w:rPr>
          <w:fldChar w:fldCharType="end"/>
        </w:r>
      </w:hyperlink>
    </w:p>
    <w:p w14:paraId="49C4A2EA" w14:textId="063DA8DA"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w:anchor="_Toc52484764" w:history="1">
        <w:r w:rsidRPr="00257AE1">
          <w:rPr>
            <w:rStyle w:val="Hyperlink"/>
            <w:noProof/>
            <w:sz w:val="24"/>
            <w:szCs w:val="24"/>
          </w:rPr>
          <w:t>Slika 40 – Odabir pregleda svih ocjena</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_Toc52484764 \h </w:instrText>
        </w:r>
        <w:r w:rsidRPr="00257AE1">
          <w:rPr>
            <w:noProof/>
            <w:webHidden/>
            <w:sz w:val="24"/>
            <w:szCs w:val="24"/>
          </w:rPr>
        </w:r>
        <w:r w:rsidRPr="00257AE1">
          <w:rPr>
            <w:noProof/>
            <w:webHidden/>
            <w:sz w:val="24"/>
            <w:szCs w:val="24"/>
          </w:rPr>
          <w:fldChar w:fldCharType="separate"/>
        </w:r>
        <w:r w:rsidRPr="00257AE1">
          <w:rPr>
            <w:noProof/>
            <w:webHidden/>
            <w:sz w:val="24"/>
            <w:szCs w:val="24"/>
          </w:rPr>
          <w:t>33</w:t>
        </w:r>
        <w:r w:rsidRPr="00257AE1">
          <w:rPr>
            <w:noProof/>
            <w:webHidden/>
            <w:sz w:val="24"/>
            <w:szCs w:val="24"/>
          </w:rPr>
          <w:fldChar w:fldCharType="end"/>
        </w:r>
      </w:hyperlink>
    </w:p>
    <w:p w14:paraId="17AACA78" w14:textId="4206B3E4"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w:anchor="_Toc52484765" w:history="1">
        <w:r w:rsidRPr="00257AE1">
          <w:rPr>
            <w:rStyle w:val="Hyperlink"/>
            <w:noProof/>
            <w:sz w:val="24"/>
            <w:szCs w:val="24"/>
          </w:rPr>
          <w:t>Slika 41 – Opcije u pregledu svih ocjena</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_Toc52484765 \h </w:instrText>
        </w:r>
        <w:r w:rsidRPr="00257AE1">
          <w:rPr>
            <w:noProof/>
            <w:webHidden/>
            <w:sz w:val="24"/>
            <w:szCs w:val="24"/>
          </w:rPr>
        </w:r>
        <w:r w:rsidRPr="00257AE1">
          <w:rPr>
            <w:noProof/>
            <w:webHidden/>
            <w:sz w:val="24"/>
            <w:szCs w:val="24"/>
          </w:rPr>
          <w:fldChar w:fldCharType="separate"/>
        </w:r>
        <w:r w:rsidRPr="00257AE1">
          <w:rPr>
            <w:noProof/>
            <w:webHidden/>
            <w:sz w:val="24"/>
            <w:szCs w:val="24"/>
          </w:rPr>
          <w:t>33</w:t>
        </w:r>
        <w:r w:rsidRPr="00257AE1">
          <w:rPr>
            <w:noProof/>
            <w:webHidden/>
            <w:sz w:val="24"/>
            <w:szCs w:val="24"/>
          </w:rPr>
          <w:fldChar w:fldCharType="end"/>
        </w:r>
      </w:hyperlink>
    </w:p>
    <w:p w14:paraId="0E2620CF" w14:textId="4DDAB600"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w:anchor="_Toc52484766" w:history="1">
        <w:r w:rsidRPr="00257AE1">
          <w:rPr>
            <w:rStyle w:val="Hyperlink"/>
            <w:noProof/>
            <w:sz w:val="24"/>
            <w:szCs w:val="24"/>
          </w:rPr>
          <w:t>Slika 42 – Primjer stranice u pregledu svih ocjena</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_Toc52484766 \h </w:instrText>
        </w:r>
        <w:r w:rsidRPr="00257AE1">
          <w:rPr>
            <w:noProof/>
            <w:webHidden/>
            <w:sz w:val="24"/>
            <w:szCs w:val="24"/>
          </w:rPr>
        </w:r>
        <w:r w:rsidRPr="00257AE1">
          <w:rPr>
            <w:noProof/>
            <w:webHidden/>
            <w:sz w:val="24"/>
            <w:szCs w:val="24"/>
          </w:rPr>
          <w:fldChar w:fldCharType="separate"/>
        </w:r>
        <w:r w:rsidRPr="00257AE1">
          <w:rPr>
            <w:noProof/>
            <w:webHidden/>
            <w:sz w:val="24"/>
            <w:szCs w:val="24"/>
          </w:rPr>
          <w:t>34</w:t>
        </w:r>
        <w:r w:rsidRPr="00257AE1">
          <w:rPr>
            <w:noProof/>
            <w:webHidden/>
            <w:sz w:val="24"/>
            <w:szCs w:val="24"/>
          </w:rPr>
          <w:fldChar w:fldCharType="end"/>
        </w:r>
      </w:hyperlink>
    </w:p>
    <w:p w14:paraId="67C5560D" w14:textId="3C725C0F"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w:anchor="_Toc52484767" w:history="1">
        <w:r w:rsidRPr="00257AE1">
          <w:rPr>
            <w:rStyle w:val="Hyperlink"/>
            <w:noProof/>
            <w:sz w:val="24"/>
            <w:szCs w:val="24"/>
          </w:rPr>
          <w:t>Slika 43 – Pretraživanje škole i smjera</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_Toc52484767 \h </w:instrText>
        </w:r>
        <w:r w:rsidRPr="00257AE1">
          <w:rPr>
            <w:noProof/>
            <w:webHidden/>
            <w:sz w:val="24"/>
            <w:szCs w:val="24"/>
          </w:rPr>
        </w:r>
        <w:r w:rsidRPr="00257AE1">
          <w:rPr>
            <w:noProof/>
            <w:webHidden/>
            <w:sz w:val="24"/>
            <w:szCs w:val="24"/>
          </w:rPr>
          <w:fldChar w:fldCharType="separate"/>
        </w:r>
        <w:r w:rsidRPr="00257AE1">
          <w:rPr>
            <w:noProof/>
            <w:webHidden/>
            <w:sz w:val="24"/>
            <w:szCs w:val="24"/>
          </w:rPr>
          <w:t>35</w:t>
        </w:r>
        <w:r w:rsidRPr="00257AE1">
          <w:rPr>
            <w:noProof/>
            <w:webHidden/>
            <w:sz w:val="24"/>
            <w:szCs w:val="24"/>
          </w:rPr>
          <w:fldChar w:fldCharType="end"/>
        </w:r>
      </w:hyperlink>
    </w:p>
    <w:p w14:paraId="18831B0C" w14:textId="3A5846D6"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40" w:anchor="_Toc52484768" w:history="1">
        <w:r w:rsidRPr="00257AE1">
          <w:rPr>
            <w:rStyle w:val="Hyperlink"/>
            <w:noProof/>
            <w:sz w:val="24"/>
            <w:szCs w:val="24"/>
          </w:rPr>
          <w:t>Slika 44 – Kalkulator bodova za upis u srednju školu</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_Toc52484768 \h </w:instrText>
        </w:r>
        <w:r w:rsidRPr="00257AE1">
          <w:rPr>
            <w:noProof/>
            <w:webHidden/>
            <w:sz w:val="24"/>
            <w:szCs w:val="24"/>
          </w:rPr>
        </w:r>
        <w:r w:rsidRPr="00257AE1">
          <w:rPr>
            <w:noProof/>
            <w:webHidden/>
            <w:sz w:val="24"/>
            <w:szCs w:val="24"/>
          </w:rPr>
          <w:fldChar w:fldCharType="separate"/>
        </w:r>
        <w:r w:rsidRPr="00257AE1">
          <w:rPr>
            <w:noProof/>
            <w:webHidden/>
            <w:sz w:val="24"/>
            <w:szCs w:val="24"/>
          </w:rPr>
          <w:t>36</w:t>
        </w:r>
        <w:r w:rsidRPr="00257AE1">
          <w:rPr>
            <w:noProof/>
            <w:webHidden/>
            <w:sz w:val="24"/>
            <w:szCs w:val="24"/>
          </w:rPr>
          <w:fldChar w:fldCharType="end"/>
        </w:r>
      </w:hyperlink>
    </w:p>
    <w:p w14:paraId="78B16B88" w14:textId="484468D3"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41" w:anchor="_Toc52484769" w:history="1">
        <w:r w:rsidRPr="00257AE1">
          <w:rPr>
            <w:rStyle w:val="Hyperlink"/>
            <w:noProof/>
            <w:sz w:val="24"/>
            <w:szCs w:val="24"/>
          </w:rPr>
          <w:t>Slika 45 – Mijenjanje smjera srednje škole</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_Toc52484769 \h </w:instrText>
        </w:r>
        <w:r w:rsidRPr="00257AE1">
          <w:rPr>
            <w:noProof/>
            <w:webHidden/>
            <w:sz w:val="24"/>
            <w:szCs w:val="24"/>
          </w:rPr>
        </w:r>
        <w:r w:rsidRPr="00257AE1">
          <w:rPr>
            <w:noProof/>
            <w:webHidden/>
            <w:sz w:val="24"/>
            <w:szCs w:val="24"/>
          </w:rPr>
          <w:fldChar w:fldCharType="separate"/>
        </w:r>
        <w:r w:rsidRPr="00257AE1">
          <w:rPr>
            <w:noProof/>
            <w:webHidden/>
            <w:sz w:val="24"/>
            <w:szCs w:val="24"/>
          </w:rPr>
          <w:t>37</w:t>
        </w:r>
        <w:r w:rsidRPr="00257AE1">
          <w:rPr>
            <w:noProof/>
            <w:webHidden/>
            <w:sz w:val="24"/>
            <w:szCs w:val="24"/>
          </w:rPr>
          <w:fldChar w:fldCharType="end"/>
        </w:r>
      </w:hyperlink>
    </w:p>
    <w:p w14:paraId="497727E2" w14:textId="609CE13E"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42" w:anchor="_Toc52484770" w:history="1">
        <w:r w:rsidRPr="00257AE1">
          <w:rPr>
            <w:rStyle w:val="Hyperlink"/>
            <w:noProof/>
            <w:sz w:val="24"/>
            <w:szCs w:val="24"/>
          </w:rPr>
          <w:t>Slika 46 – Dodatni bodovi za upis u srednju školu</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_Toc52484770 \h </w:instrText>
        </w:r>
        <w:r w:rsidRPr="00257AE1">
          <w:rPr>
            <w:noProof/>
            <w:webHidden/>
            <w:sz w:val="24"/>
            <w:szCs w:val="24"/>
          </w:rPr>
        </w:r>
        <w:r w:rsidRPr="00257AE1">
          <w:rPr>
            <w:noProof/>
            <w:webHidden/>
            <w:sz w:val="24"/>
            <w:szCs w:val="24"/>
          </w:rPr>
          <w:fldChar w:fldCharType="separate"/>
        </w:r>
        <w:r w:rsidRPr="00257AE1">
          <w:rPr>
            <w:noProof/>
            <w:webHidden/>
            <w:sz w:val="24"/>
            <w:szCs w:val="24"/>
          </w:rPr>
          <w:t>38</w:t>
        </w:r>
        <w:r w:rsidRPr="00257AE1">
          <w:rPr>
            <w:noProof/>
            <w:webHidden/>
            <w:sz w:val="24"/>
            <w:szCs w:val="24"/>
          </w:rPr>
          <w:fldChar w:fldCharType="end"/>
        </w:r>
      </w:hyperlink>
    </w:p>
    <w:p w14:paraId="7B41DD18" w14:textId="7990014B"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43" w:anchor="_Toc52484771" w:history="1">
        <w:r w:rsidRPr="00257AE1">
          <w:rPr>
            <w:rStyle w:val="Hyperlink"/>
            <w:noProof/>
            <w:sz w:val="24"/>
            <w:szCs w:val="24"/>
          </w:rPr>
          <w:t>Slika 47 – Office 365 ProPlus</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_Toc52484771 \h </w:instrText>
        </w:r>
        <w:r w:rsidRPr="00257AE1">
          <w:rPr>
            <w:noProof/>
            <w:webHidden/>
            <w:sz w:val="24"/>
            <w:szCs w:val="24"/>
          </w:rPr>
        </w:r>
        <w:r w:rsidRPr="00257AE1">
          <w:rPr>
            <w:noProof/>
            <w:webHidden/>
            <w:sz w:val="24"/>
            <w:szCs w:val="24"/>
          </w:rPr>
          <w:fldChar w:fldCharType="separate"/>
        </w:r>
        <w:r w:rsidRPr="00257AE1">
          <w:rPr>
            <w:noProof/>
            <w:webHidden/>
            <w:sz w:val="24"/>
            <w:szCs w:val="24"/>
          </w:rPr>
          <w:t>39</w:t>
        </w:r>
        <w:r w:rsidRPr="00257AE1">
          <w:rPr>
            <w:noProof/>
            <w:webHidden/>
            <w:sz w:val="24"/>
            <w:szCs w:val="24"/>
          </w:rPr>
          <w:fldChar w:fldCharType="end"/>
        </w:r>
      </w:hyperlink>
    </w:p>
    <w:p w14:paraId="28CBD350" w14:textId="5A69006A"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44" w:anchor="_Toc52484772" w:history="1">
        <w:r w:rsidRPr="00257AE1">
          <w:rPr>
            <w:rStyle w:val="Hyperlink"/>
            <w:noProof/>
            <w:sz w:val="24"/>
            <w:szCs w:val="24"/>
          </w:rPr>
          <w:t>Slika 48 – Promjena lozinke za HUSO AAI</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_Toc52484772 \h </w:instrText>
        </w:r>
        <w:r w:rsidRPr="00257AE1">
          <w:rPr>
            <w:noProof/>
            <w:webHidden/>
            <w:sz w:val="24"/>
            <w:szCs w:val="24"/>
          </w:rPr>
        </w:r>
        <w:r w:rsidRPr="00257AE1">
          <w:rPr>
            <w:noProof/>
            <w:webHidden/>
            <w:sz w:val="24"/>
            <w:szCs w:val="24"/>
          </w:rPr>
          <w:fldChar w:fldCharType="separate"/>
        </w:r>
        <w:r w:rsidRPr="00257AE1">
          <w:rPr>
            <w:noProof/>
            <w:webHidden/>
            <w:sz w:val="24"/>
            <w:szCs w:val="24"/>
          </w:rPr>
          <w:t>39</w:t>
        </w:r>
        <w:r w:rsidRPr="00257AE1">
          <w:rPr>
            <w:noProof/>
            <w:webHidden/>
            <w:sz w:val="24"/>
            <w:szCs w:val="24"/>
          </w:rPr>
          <w:fldChar w:fldCharType="end"/>
        </w:r>
      </w:hyperlink>
    </w:p>
    <w:p w14:paraId="2E7665A0" w14:textId="78D4DFD9"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45" w:anchor="_Toc52484773" w:history="1">
        <w:r w:rsidRPr="00257AE1">
          <w:rPr>
            <w:rStyle w:val="Hyperlink"/>
            <w:noProof/>
            <w:sz w:val="24"/>
            <w:szCs w:val="24"/>
          </w:rPr>
          <w:t>Slika 49 – Promjena lozinke za HUSO AAI (stara verzija)</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_Toc52484773 \h </w:instrText>
        </w:r>
        <w:r w:rsidRPr="00257AE1">
          <w:rPr>
            <w:noProof/>
            <w:webHidden/>
            <w:sz w:val="24"/>
            <w:szCs w:val="24"/>
          </w:rPr>
        </w:r>
        <w:r w:rsidRPr="00257AE1">
          <w:rPr>
            <w:noProof/>
            <w:webHidden/>
            <w:sz w:val="24"/>
            <w:szCs w:val="24"/>
          </w:rPr>
          <w:fldChar w:fldCharType="separate"/>
        </w:r>
        <w:r w:rsidRPr="00257AE1">
          <w:rPr>
            <w:noProof/>
            <w:webHidden/>
            <w:sz w:val="24"/>
            <w:szCs w:val="24"/>
          </w:rPr>
          <w:t>39</w:t>
        </w:r>
        <w:r w:rsidRPr="00257AE1">
          <w:rPr>
            <w:noProof/>
            <w:webHidden/>
            <w:sz w:val="24"/>
            <w:szCs w:val="24"/>
          </w:rPr>
          <w:fldChar w:fldCharType="end"/>
        </w:r>
      </w:hyperlink>
    </w:p>
    <w:p w14:paraId="0F25827F" w14:textId="05C78D14"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46" w:anchor="_Toc52484774" w:history="1">
        <w:r w:rsidRPr="00257AE1">
          <w:rPr>
            <w:rStyle w:val="Hyperlink"/>
            <w:noProof/>
            <w:sz w:val="24"/>
            <w:szCs w:val="24"/>
          </w:rPr>
          <w:t>Slika 50 – Brisanje spremljenih promjena</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_Toc52484774 \h </w:instrText>
        </w:r>
        <w:r w:rsidRPr="00257AE1">
          <w:rPr>
            <w:noProof/>
            <w:webHidden/>
            <w:sz w:val="24"/>
            <w:szCs w:val="24"/>
          </w:rPr>
        </w:r>
        <w:r w:rsidRPr="00257AE1">
          <w:rPr>
            <w:noProof/>
            <w:webHidden/>
            <w:sz w:val="24"/>
            <w:szCs w:val="24"/>
          </w:rPr>
          <w:fldChar w:fldCharType="separate"/>
        </w:r>
        <w:r w:rsidRPr="00257AE1">
          <w:rPr>
            <w:noProof/>
            <w:webHidden/>
            <w:sz w:val="24"/>
            <w:szCs w:val="24"/>
          </w:rPr>
          <w:t>40</w:t>
        </w:r>
        <w:r w:rsidRPr="00257AE1">
          <w:rPr>
            <w:noProof/>
            <w:webHidden/>
            <w:sz w:val="24"/>
            <w:szCs w:val="24"/>
          </w:rPr>
          <w:fldChar w:fldCharType="end"/>
        </w:r>
      </w:hyperlink>
    </w:p>
    <w:p w14:paraId="2D0BEDAC" w14:textId="03CF2E59"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w:anchor="_Toc52484775" w:history="1">
        <w:r w:rsidRPr="00257AE1">
          <w:rPr>
            <w:rStyle w:val="Hyperlink"/>
            <w:noProof/>
            <w:sz w:val="24"/>
            <w:szCs w:val="24"/>
          </w:rPr>
          <w:t>Slika 51 – Broj i prosjek ocjena odabranih razreda</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_Toc52484775 \h </w:instrText>
        </w:r>
        <w:r w:rsidRPr="00257AE1">
          <w:rPr>
            <w:noProof/>
            <w:webHidden/>
            <w:sz w:val="24"/>
            <w:szCs w:val="24"/>
          </w:rPr>
        </w:r>
        <w:r w:rsidRPr="00257AE1">
          <w:rPr>
            <w:noProof/>
            <w:webHidden/>
            <w:sz w:val="24"/>
            <w:szCs w:val="24"/>
          </w:rPr>
          <w:fldChar w:fldCharType="separate"/>
        </w:r>
        <w:r w:rsidRPr="00257AE1">
          <w:rPr>
            <w:noProof/>
            <w:webHidden/>
            <w:sz w:val="24"/>
            <w:szCs w:val="24"/>
          </w:rPr>
          <w:t>41</w:t>
        </w:r>
        <w:r w:rsidRPr="00257AE1">
          <w:rPr>
            <w:noProof/>
            <w:webHidden/>
            <w:sz w:val="24"/>
            <w:szCs w:val="24"/>
          </w:rPr>
          <w:fldChar w:fldCharType="end"/>
        </w:r>
      </w:hyperlink>
    </w:p>
    <w:p w14:paraId="3DA9A76A" w14:textId="6FB4F6AF"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47" w:anchor="_Toc52484776" w:history="1">
        <w:r w:rsidRPr="00257AE1">
          <w:rPr>
            <w:rStyle w:val="Hyperlink"/>
            <w:noProof/>
            <w:sz w:val="24"/>
            <w:szCs w:val="24"/>
          </w:rPr>
          <w:t>Slika 52 – Statistika ocjena: tortni graf</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_Toc52484776 \h </w:instrText>
        </w:r>
        <w:r w:rsidRPr="00257AE1">
          <w:rPr>
            <w:noProof/>
            <w:webHidden/>
            <w:sz w:val="24"/>
            <w:szCs w:val="24"/>
          </w:rPr>
        </w:r>
        <w:r w:rsidRPr="00257AE1">
          <w:rPr>
            <w:noProof/>
            <w:webHidden/>
            <w:sz w:val="24"/>
            <w:szCs w:val="24"/>
          </w:rPr>
          <w:fldChar w:fldCharType="separate"/>
        </w:r>
        <w:r w:rsidRPr="00257AE1">
          <w:rPr>
            <w:noProof/>
            <w:webHidden/>
            <w:sz w:val="24"/>
            <w:szCs w:val="24"/>
          </w:rPr>
          <w:t>41</w:t>
        </w:r>
        <w:r w:rsidRPr="00257AE1">
          <w:rPr>
            <w:noProof/>
            <w:webHidden/>
            <w:sz w:val="24"/>
            <w:szCs w:val="24"/>
          </w:rPr>
          <w:fldChar w:fldCharType="end"/>
        </w:r>
      </w:hyperlink>
    </w:p>
    <w:p w14:paraId="308875BC" w14:textId="385DA4C5"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48" w:anchor="_Toc52484777" w:history="1">
        <w:r w:rsidRPr="00257AE1">
          <w:rPr>
            <w:rStyle w:val="Hyperlink"/>
            <w:noProof/>
            <w:sz w:val="24"/>
            <w:szCs w:val="24"/>
          </w:rPr>
          <w:t>Slika 53 – Statistika ocjena: linijski graf</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_Toc52484777 \h </w:instrText>
        </w:r>
        <w:r w:rsidRPr="00257AE1">
          <w:rPr>
            <w:noProof/>
            <w:webHidden/>
            <w:sz w:val="24"/>
            <w:szCs w:val="24"/>
          </w:rPr>
        </w:r>
        <w:r w:rsidRPr="00257AE1">
          <w:rPr>
            <w:noProof/>
            <w:webHidden/>
            <w:sz w:val="24"/>
            <w:szCs w:val="24"/>
          </w:rPr>
          <w:fldChar w:fldCharType="separate"/>
        </w:r>
        <w:r w:rsidRPr="00257AE1">
          <w:rPr>
            <w:noProof/>
            <w:webHidden/>
            <w:sz w:val="24"/>
            <w:szCs w:val="24"/>
          </w:rPr>
          <w:t>42</w:t>
        </w:r>
        <w:r w:rsidRPr="00257AE1">
          <w:rPr>
            <w:noProof/>
            <w:webHidden/>
            <w:sz w:val="24"/>
            <w:szCs w:val="24"/>
          </w:rPr>
          <w:fldChar w:fldCharType="end"/>
        </w:r>
      </w:hyperlink>
    </w:p>
    <w:p w14:paraId="7E197A2B" w14:textId="79DB22A0"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49" w:anchor="_Toc52484778" w:history="1">
        <w:r w:rsidRPr="00257AE1">
          <w:rPr>
            <w:rStyle w:val="Hyperlink"/>
            <w:noProof/>
            <w:sz w:val="24"/>
            <w:szCs w:val="24"/>
          </w:rPr>
          <w:t>Slika 54 – Statistika ocjena: stupčasti graf</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_Toc52484778 \h </w:instrText>
        </w:r>
        <w:r w:rsidRPr="00257AE1">
          <w:rPr>
            <w:noProof/>
            <w:webHidden/>
            <w:sz w:val="24"/>
            <w:szCs w:val="24"/>
          </w:rPr>
        </w:r>
        <w:r w:rsidRPr="00257AE1">
          <w:rPr>
            <w:noProof/>
            <w:webHidden/>
            <w:sz w:val="24"/>
            <w:szCs w:val="24"/>
          </w:rPr>
          <w:fldChar w:fldCharType="separate"/>
        </w:r>
        <w:r w:rsidRPr="00257AE1">
          <w:rPr>
            <w:noProof/>
            <w:webHidden/>
            <w:sz w:val="24"/>
            <w:szCs w:val="24"/>
          </w:rPr>
          <w:t>42</w:t>
        </w:r>
        <w:r w:rsidRPr="00257AE1">
          <w:rPr>
            <w:noProof/>
            <w:webHidden/>
            <w:sz w:val="24"/>
            <w:szCs w:val="24"/>
          </w:rPr>
          <w:fldChar w:fldCharType="end"/>
        </w:r>
      </w:hyperlink>
    </w:p>
    <w:p w14:paraId="3270D1C3" w14:textId="1CB6E1C5"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w:anchor="_Toc52484779" w:history="1">
        <w:r w:rsidRPr="00257AE1">
          <w:rPr>
            <w:rStyle w:val="Hyperlink"/>
            <w:noProof/>
            <w:sz w:val="24"/>
            <w:szCs w:val="24"/>
          </w:rPr>
          <w:t>Slika 55 – Prikaz prosjeka za nastavnike</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_Toc52484779 \h </w:instrText>
        </w:r>
        <w:r w:rsidRPr="00257AE1">
          <w:rPr>
            <w:noProof/>
            <w:webHidden/>
            <w:sz w:val="24"/>
            <w:szCs w:val="24"/>
          </w:rPr>
        </w:r>
        <w:r w:rsidRPr="00257AE1">
          <w:rPr>
            <w:noProof/>
            <w:webHidden/>
            <w:sz w:val="24"/>
            <w:szCs w:val="24"/>
          </w:rPr>
          <w:fldChar w:fldCharType="separate"/>
        </w:r>
        <w:r w:rsidRPr="00257AE1">
          <w:rPr>
            <w:noProof/>
            <w:webHidden/>
            <w:sz w:val="24"/>
            <w:szCs w:val="24"/>
          </w:rPr>
          <w:t>43</w:t>
        </w:r>
        <w:r w:rsidRPr="00257AE1">
          <w:rPr>
            <w:noProof/>
            <w:webHidden/>
            <w:sz w:val="24"/>
            <w:szCs w:val="24"/>
          </w:rPr>
          <w:fldChar w:fldCharType="end"/>
        </w:r>
      </w:hyperlink>
    </w:p>
    <w:p w14:paraId="2D2BEF59" w14:textId="23B7F0AC"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w:anchor="_Toc52484780" w:history="1">
        <w:r w:rsidRPr="00257AE1">
          <w:rPr>
            <w:rStyle w:val="Hyperlink"/>
            <w:noProof/>
            <w:sz w:val="24"/>
            <w:szCs w:val="24"/>
          </w:rPr>
          <w:t>Slika 56 – Plus opcija za Administratore/Ravnatelje/Stručne suradnike/Razrednike</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_Toc52484780 \h </w:instrText>
        </w:r>
        <w:r w:rsidRPr="00257AE1">
          <w:rPr>
            <w:noProof/>
            <w:webHidden/>
            <w:sz w:val="24"/>
            <w:szCs w:val="24"/>
          </w:rPr>
        </w:r>
        <w:r w:rsidRPr="00257AE1">
          <w:rPr>
            <w:noProof/>
            <w:webHidden/>
            <w:sz w:val="24"/>
            <w:szCs w:val="24"/>
          </w:rPr>
          <w:fldChar w:fldCharType="separate"/>
        </w:r>
        <w:r w:rsidRPr="00257AE1">
          <w:rPr>
            <w:noProof/>
            <w:webHidden/>
            <w:sz w:val="24"/>
            <w:szCs w:val="24"/>
          </w:rPr>
          <w:t>44</w:t>
        </w:r>
        <w:r w:rsidRPr="00257AE1">
          <w:rPr>
            <w:noProof/>
            <w:webHidden/>
            <w:sz w:val="24"/>
            <w:szCs w:val="24"/>
          </w:rPr>
          <w:fldChar w:fldCharType="end"/>
        </w:r>
      </w:hyperlink>
    </w:p>
    <w:p w14:paraId="0989E414" w14:textId="31272FEB"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w:anchor="_Toc52484781" w:history="1">
        <w:r w:rsidRPr="00257AE1">
          <w:rPr>
            <w:rStyle w:val="Hyperlink"/>
            <w:noProof/>
            <w:sz w:val="24"/>
            <w:szCs w:val="24"/>
          </w:rPr>
          <w:t>Slika 57 – Statistika razreda za nastavnički e-Dnevnik</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_Toc52484781 \h </w:instrText>
        </w:r>
        <w:r w:rsidRPr="00257AE1">
          <w:rPr>
            <w:noProof/>
            <w:webHidden/>
            <w:sz w:val="24"/>
            <w:szCs w:val="24"/>
          </w:rPr>
        </w:r>
        <w:r w:rsidRPr="00257AE1">
          <w:rPr>
            <w:noProof/>
            <w:webHidden/>
            <w:sz w:val="24"/>
            <w:szCs w:val="24"/>
          </w:rPr>
          <w:fldChar w:fldCharType="separate"/>
        </w:r>
        <w:r w:rsidRPr="00257AE1">
          <w:rPr>
            <w:noProof/>
            <w:webHidden/>
            <w:sz w:val="24"/>
            <w:szCs w:val="24"/>
          </w:rPr>
          <w:t>45</w:t>
        </w:r>
        <w:r w:rsidRPr="00257AE1">
          <w:rPr>
            <w:noProof/>
            <w:webHidden/>
            <w:sz w:val="24"/>
            <w:szCs w:val="24"/>
          </w:rPr>
          <w:fldChar w:fldCharType="end"/>
        </w:r>
      </w:hyperlink>
    </w:p>
    <w:p w14:paraId="09FF9654" w14:textId="025FB835"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50" w:anchor="_Toc52484782" w:history="1">
        <w:r w:rsidRPr="00257AE1">
          <w:rPr>
            <w:rStyle w:val="Hyperlink"/>
            <w:noProof/>
            <w:sz w:val="24"/>
            <w:szCs w:val="24"/>
          </w:rPr>
          <w:t>Slika 58 – Info-stup</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_Toc52484782 \h </w:instrText>
        </w:r>
        <w:r w:rsidRPr="00257AE1">
          <w:rPr>
            <w:noProof/>
            <w:webHidden/>
            <w:sz w:val="24"/>
            <w:szCs w:val="24"/>
          </w:rPr>
        </w:r>
        <w:r w:rsidRPr="00257AE1">
          <w:rPr>
            <w:noProof/>
            <w:webHidden/>
            <w:sz w:val="24"/>
            <w:szCs w:val="24"/>
          </w:rPr>
          <w:fldChar w:fldCharType="separate"/>
        </w:r>
        <w:r w:rsidRPr="00257AE1">
          <w:rPr>
            <w:noProof/>
            <w:webHidden/>
            <w:sz w:val="24"/>
            <w:szCs w:val="24"/>
          </w:rPr>
          <w:t>46</w:t>
        </w:r>
        <w:r w:rsidRPr="00257AE1">
          <w:rPr>
            <w:noProof/>
            <w:webHidden/>
            <w:sz w:val="24"/>
            <w:szCs w:val="24"/>
          </w:rPr>
          <w:fldChar w:fldCharType="end"/>
        </w:r>
      </w:hyperlink>
    </w:p>
    <w:p w14:paraId="2D36DDCC" w14:textId="3B110350"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51" w:anchor="_Toc52484783" w:history="1">
        <w:r w:rsidRPr="00257AE1">
          <w:rPr>
            <w:rStyle w:val="Hyperlink"/>
            <w:noProof/>
            <w:sz w:val="24"/>
            <w:szCs w:val="24"/>
          </w:rPr>
          <w:t>Slika 59 – RFID token i kartica</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_Toc52484783 \h </w:instrText>
        </w:r>
        <w:r w:rsidRPr="00257AE1">
          <w:rPr>
            <w:noProof/>
            <w:webHidden/>
            <w:sz w:val="24"/>
            <w:szCs w:val="24"/>
          </w:rPr>
        </w:r>
        <w:r w:rsidRPr="00257AE1">
          <w:rPr>
            <w:noProof/>
            <w:webHidden/>
            <w:sz w:val="24"/>
            <w:szCs w:val="24"/>
          </w:rPr>
          <w:fldChar w:fldCharType="separate"/>
        </w:r>
        <w:r w:rsidRPr="00257AE1">
          <w:rPr>
            <w:noProof/>
            <w:webHidden/>
            <w:sz w:val="24"/>
            <w:szCs w:val="24"/>
          </w:rPr>
          <w:t>46</w:t>
        </w:r>
        <w:r w:rsidRPr="00257AE1">
          <w:rPr>
            <w:noProof/>
            <w:webHidden/>
            <w:sz w:val="24"/>
            <w:szCs w:val="24"/>
          </w:rPr>
          <w:fldChar w:fldCharType="end"/>
        </w:r>
      </w:hyperlink>
    </w:p>
    <w:p w14:paraId="2CE7A750" w14:textId="4C424471"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52" w:anchor="_Toc52484784" w:history="1">
        <w:r w:rsidRPr="00257AE1">
          <w:rPr>
            <w:rStyle w:val="Hyperlink"/>
            <w:noProof/>
            <w:sz w:val="24"/>
            <w:szCs w:val="24"/>
          </w:rPr>
          <w:t>Slika 60 – Shema spajanja: Arduino i RFID-RC522</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_Toc52484784 \h </w:instrText>
        </w:r>
        <w:r w:rsidRPr="00257AE1">
          <w:rPr>
            <w:noProof/>
            <w:webHidden/>
            <w:sz w:val="24"/>
            <w:szCs w:val="24"/>
          </w:rPr>
        </w:r>
        <w:r w:rsidRPr="00257AE1">
          <w:rPr>
            <w:noProof/>
            <w:webHidden/>
            <w:sz w:val="24"/>
            <w:szCs w:val="24"/>
          </w:rPr>
          <w:fldChar w:fldCharType="separate"/>
        </w:r>
        <w:r w:rsidRPr="00257AE1">
          <w:rPr>
            <w:noProof/>
            <w:webHidden/>
            <w:sz w:val="24"/>
            <w:szCs w:val="24"/>
          </w:rPr>
          <w:t>47</w:t>
        </w:r>
        <w:r w:rsidRPr="00257AE1">
          <w:rPr>
            <w:noProof/>
            <w:webHidden/>
            <w:sz w:val="24"/>
            <w:szCs w:val="24"/>
          </w:rPr>
          <w:fldChar w:fldCharType="end"/>
        </w:r>
      </w:hyperlink>
    </w:p>
    <w:p w14:paraId="4E0A777C" w14:textId="759087F6"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w:anchor="_Toc52484785" w:history="1">
        <w:r w:rsidRPr="00257AE1">
          <w:rPr>
            <w:rStyle w:val="Hyperlink"/>
            <w:noProof/>
            <w:sz w:val="24"/>
            <w:szCs w:val="24"/>
          </w:rPr>
          <w:t>Slika 61 – Tablica spajanja: Arduino i RC522</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_Toc52484785 \h </w:instrText>
        </w:r>
        <w:r w:rsidRPr="00257AE1">
          <w:rPr>
            <w:noProof/>
            <w:webHidden/>
            <w:sz w:val="24"/>
            <w:szCs w:val="24"/>
          </w:rPr>
        </w:r>
        <w:r w:rsidRPr="00257AE1">
          <w:rPr>
            <w:noProof/>
            <w:webHidden/>
            <w:sz w:val="24"/>
            <w:szCs w:val="24"/>
          </w:rPr>
          <w:fldChar w:fldCharType="separate"/>
        </w:r>
        <w:r w:rsidRPr="00257AE1">
          <w:rPr>
            <w:noProof/>
            <w:webHidden/>
            <w:sz w:val="24"/>
            <w:szCs w:val="24"/>
          </w:rPr>
          <w:t>47</w:t>
        </w:r>
        <w:r w:rsidRPr="00257AE1">
          <w:rPr>
            <w:noProof/>
            <w:webHidden/>
            <w:sz w:val="24"/>
            <w:szCs w:val="24"/>
          </w:rPr>
          <w:fldChar w:fldCharType="end"/>
        </w:r>
      </w:hyperlink>
    </w:p>
    <w:p w14:paraId="0296BE92" w14:textId="05A00605"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w:anchor="_Toc52484786" w:history="1">
        <w:r w:rsidRPr="00257AE1">
          <w:rPr>
            <w:rStyle w:val="Hyperlink"/>
            <w:noProof/>
            <w:sz w:val="24"/>
            <w:szCs w:val="24"/>
          </w:rPr>
          <w:t>Slika 62 – Naslovna stranica prijave u e-Dnevnik Plus za škole</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_Toc52484786 \h </w:instrText>
        </w:r>
        <w:r w:rsidRPr="00257AE1">
          <w:rPr>
            <w:noProof/>
            <w:webHidden/>
            <w:sz w:val="24"/>
            <w:szCs w:val="24"/>
          </w:rPr>
        </w:r>
        <w:r w:rsidRPr="00257AE1">
          <w:rPr>
            <w:noProof/>
            <w:webHidden/>
            <w:sz w:val="24"/>
            <w:szCs w:val="24"/>
          </w:rPr>
          <w:fldChar w:fldCharType="separate"/>
        </w:r>
        <w:r w:rsidRPr="00257AE1">
          <w:rPr>
            <w:noProof/>
            <w:webHidden/>
            <w:sz w:val="24"/>
            <w:szCs w:val="24"/>
          </w:rPr>
          <w:t>49</w:t>
        </w:r>
        <w:r w:rsidRPr="00257AE1">
          <w:rPr>
            <w:noProof/>
            <w:webHidden/>
            <w:sz w:val="24"/>
            <w:szCs w:val="24"/>
          </w:rPr>
          <w:fldChar w:fldCharType="end"/>
        </w:r>
      </w:hyperlink>
    </w:p>
    <w:p w14:paraId="6C199771" w14:textId="1BD8C181"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53" w:anchor="_Toc52484787" w:history="1">
        <w:r w:rsidRPr="00257AE1">
          <w:rPr>
            <w:rStyle w:val="Hyperlink"/>
            <w:noProof/>
            <w:sz w:val="24"/>
            <w:szCs w:val="24"/>
          </w:rPr>
          <w:t>Slika 63 – e-Dnevnik Plus API: Registracija</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_Toc52484787 \h </w:instrText>
        </w:r>
        <w:r w:rsidRPr="00257AE1">
          <w:rPr>
            <w:noProof/>
            <w:webHidden/>
            <w:sz w:val="24"/>
            <w:szCs w:val="24"/>
          </w:rPr>
        </w:r>
        <w:r w:rsidRPr="00257AE1">
          <w:rPr>
            <w:noProof/>
            <w:webHidden/>
            <w:sz w:val="24"/>
            <w:szCs w:val="24"/>
          </w:rPr>
          <w:fldChar w:fldCharType="separate"/>
        </w:r>
        <w:r w:rsidRPr="00257AE1">
          <w:rPr>
            <w:noProof/>
            <w:webHidden/>
            <w:sz w:val="24"/>
            <w:szCs w:val="24"/>
          </w:rPr>
          <w:t>49</w:t>
        </w:r>
        <w:r w:rsidRPr="00257AE1">
          <w:rPr>
            <w:noProof/>
            <w:webHidden/>
            <w:sz w:val="24"/>
            <w:szCs w:val="24"/>
          </w:rPr>
          <w:fldChar w:fldCharType="end"/>
        </w:r>
      </w:hyperlink>
    </w:p>
    <w:p w14:paraId="2CD3B0EE" w14:textId="007AE525"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w:anchor="_Toc52484788" w:history="1">
        <w:r w:rsidRPr="00257AE1">
          <w:rPr>
            <w:rStyle w:val="Hyperlink"/>
            <w:noProof/>
            <w:sz w:val="24"/>
            <w:szCs w:val="24"/>
          </w:rPr>
          <w:t>Slika 64 – Google Cloud Platform i Firebase (link)</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_Toc52484788 \h </w:instrText>
        </w:r>
        <w:r w:rsidRPr="00257AE1">
          <w:rPr>
            <w:noProof/>
            <w:webHidden/>
            <w:sz w:val="24"/>
            <w:szCs w:val="24"/>
          </w:rPr>
        </w:r>
        <w:r w:rsidRPr="00257AE1">
          <w:rPr>
            <w:noProof/>
            <w:webHidden/>
            <w:sz w:val="24"/>
            <w:szCs w:val="24"/>
          </w:rPr>
          <w:fldChar w:fldCharType="separate"/>
        </w:r>
        <w:r w:rsidRPr="00257AE1">
          <w:rPr>
            <w:noProof/>
            <w:webHidden/>
            <w:sz w:val="24"/>
            <w:szCs w:val="24"/>
          </w:rPr>
          <w:t>51</w:t>
        </w:r>
        <w:r w:rsidRPr="00257AE1">
          <w:rPr>
            <w:noProof/>
            <w:webHidden/>
            <w:sz w:val="24"/>
            <w:szCs w:val="24"/>
          </w:rPr>
          <w:fldChar w:fldCharType="end"/>
        </w:r>
      </w:hyperlink>
    </w:p>
    <w:p w14:paraId="50377400" w14:textId="43CBA366"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54" w:anchor="_Toc52484789" w:history="1">
        <w:r w:rsidRPr="00257AE1">
          <w:rPr>
            <w:rStyle w:val="Hyperlink"/>
            <w:noProof/>
            <w:sz w:val="24"/>
            <w:szCs w:val="24"/>
          </w:rPr>
          <w:t>Slika 65 – NFC tehnologija</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_Toc52484789 \h </w:instrText>
        </w:r>
        <w:r w:rsidRPr="00257AE1">
          <w:rPr>
            <w:noProof/>
            <w:webHidden/>
            <w:sz w:val="24"/>
            <w:szCs w:val="24"/>
          </w:rPr>
        </w:r>
        <w:r w:rsidRPr="00257AE1">
          <w:rPr>
            <w:noProof/>
            <w:webHidden/>
            <w:sz w:val="24"/>
            <w:szCs w:val="24"/>
          </w:rPr>
          <w:fldChar w:fldCharType="separate"/>
        </w:r>
        <w:r w:rsidRPr="00257AE1">
          <w:rPr>
            <w:noProof/>
            <w:webHidden/>
            <w:sz w:val="24"/>
            <w:szCs w:val="24"/>
          </w:rPr>
          <w:t>53</w:t>
        </w:r>
        <w:r w:rsidRPr="00257AE1">
          <w:rPr>
            <w:noProof/>
            <w:webHidden/>
            <w:sz w:val="24"/>
            <w:szCs w:val="24"/>
          </w:rPr>
          <w:fldChar w:fldCharType="end"/>
        </w:r>
      </w:hyperlink>
    </w:p>
    <w:p w14:paraId="7A6A0029" w14:textId="49DF3048"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55" w:anchor="_Toc52484790" w:history="1">
        <w:r w:rsidRPr="00257AE1">
          <w:rPr>
            <w:rStyle w:val="Hyperlink"/>
            <w:noProof/>
            <w:sz w:val="24"/>
            <w:szCs w:val="24"/>
          </w:rPr>
          <w:t>Slika 66 – Programski paketi</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_Toc52484790 \h </w:instrText>
        </w:r>
        <w:r w:rsidRPr="00257AE1">
          <w:rPr>
            <w:noProof/>
            <w:webHidden/>
            <w:sz w:val="24"/>
            <w:szCs w:val="24"/>
          </w:rPr>
        </w:r>
        <w:r w:rsidRPr="00257AE1">
          <w:rPr>
            <w:noProof/>
            <w:webHidden/>
            <w:sz w:val="24"/>
            <w:szCs w:val="24"/>
          </w:rPr>
          <w:fldChar w:fldCharType="separate"/>
        </w:r>
        <w:r w:rsidRPr="00257AE1">
          <w:rPr>
            <w:noProof/>
            <w:webHidden/>
            <w:sz w:val="24"/>
            <w:szCs w:val="24"/>
          </w:rPr>
          <w:t>56</w:t>
        </w:r>
        <w:r w:rsidRPr="00257AE1">
          <w:rPr>
            <w:noProof/>
            <w:webHidden/>
            <w:sz w:val="24"/>
            <w:szCs w:val="24"/>
          </w:rPr>
          <w:fldChar w:fldCharType="end"/>
        </w:r>
      </w:hyperlink>
    </w:p>
    <w:p w14:paraId="4F950EC5" w14:textId="2C02BDFD"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56" w:anchor="_Toc52484791" w:history="1">
        <w:r w:rsidRPr="00257AE1">
          <w:rPr>
            <w:rStyle w:val="Hyperlink"/>
            <w:noProof/>
            <w:sz w:val="24"/>
            <w:szCs w:val="24"/>
          </w:rPr>
          <w:t>Slika 67 – Framework paketi</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_Toc52484791 \h </w:instrText>
        </w:r>
        <w:r w:rsidRPr="00257AE1">
          <w:rPr>
            <w:noProof/>
            <w:webHidden/>
            <w:sz w:val="24"/>
            <w:szCs w:val="24"/>
          </w:rPr>
        </w:r>
        <w:r w:rsidRPr="00257AE1">
          <w:rPr>
            <w:noProof/>
            <w:webHidden/>
            <w:sz w:val="24"/>
            <w:szCs w:val="24"/>
          </w:rPr>
          <w:fldChar w:fldCharType="separate"/>
        </w:r>
        <w:r w:rsidRPr="00257AE1">
          <w:rPr>
            <w:noProof/>
            <w:webHidden/>
            <w:sz w:val="24"/>
            <w:szCs w:val="24"/>
          </w:rPr>
          <w:t>57</w:t>
        </w:r>
        <w:r w:rsidRPr="00257AE1">
          <w:rPr>
            <w:noProof/>
            <w:webHidden/>
            <w:sz w:val="24"/>
            <w:szCs w:val="24"/>
          </w:rPr>
          <w:fldChar w:fldCharType="end"/>
        </w:r>
      </w:hyperlink>
    </w:p>
    <w:p w14:paraId="2464685F" w14:textId="4EC089A7"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57" w:anchor="_Toc52484792" w:history="1">
        <w:r w:rsidRPr="00257AE1">
          <w:rPr>
            <w:rStyle w:val="Hyperlink"/>
            <w:noProof/>
            <w:sz w:val="24"/>
            <w:szCs w:val="24"/>
          </w:rPr>
          <w:t>Slika 68 – Fiddler alat</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_Toc52484792 \h </w:instrText>
        </w:r>
        <w:r w:rsidRPr="00257AE1">
          <w:rPr>
            <w:noProof/>
            <w:webHidden/>
            <w:sz w:val="24"/>
            <w:szCs w:val="24"/>
          </w:rPr>
        </w:r>
        <w:r w:rsidRPr="00257AE1">
          <w:rPr>
            <w:noProof/>
            <w:webHidden/>
            <w:sz w:val="24"/>
            <w:szCs w:val="24"/>
          </w:rPr>
          <w:fldChar w:fldCharType="separate"/>
        </w:r>
        <w:r w:rsidRPr="00257AE1">
          <w:rPr>
            <w:noProof/>
            <w:webHidden/>
            <w:sz w:val="24"/>
            <w:szCs w:val="24"/>
          </w:rPr>
          <w:t>58</w:t>
        </w:r>
        <w:r w:rsidRPr="00257AE1">
          <w:rPr>
            <w:noProof/>
            <w:webHidden/>
            <w:sz w:val="24"/>
            <w:szCs w:val="24"/>
          </w:rPr>
          <w:fldChar w:fldCharType="end"/>
        </w:r>
      </w:hyperlink>
    </w:p>
    <w:p w14:paraId="3B04BEF5" w14:textId="05A3F673"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58" w:anchor="_Toc52484793" w:history="1">
        <w:r w:rsidRPr="00257AE1">
          <w:rPr>
            <w:rStyle w:val="Hyperlink"/>
            <w:noProof/>
            <w:sz w:val="24"/>
            <w:szCs w:val="24"/>
          </w:rPr>
          <w:t>Slika 69 – Razvoj aplikacije</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_Toc52484793 \h </w:instrText>
        </w:r>
        <w:r w:rsidRPr="00257AE1">
          <w:rPr>
            <w:noProof/>
            <w:webHidden/>
            <w:sz w:val="24"/>
            <w:szCs w:val="24"/>
          </w:rPr>
        </w:r>
        <w:r w:rsidRPr="00257AE1">
          <w:rPr>
            <w:noProof/>
            <w:webHidden/>
            <w:sz w:val="24"/>
            <w:szCs w:val="24"/>
          </w:rPr>
          <w:fldChar w:fldCharType="separate"/>
        </w:r>
        <w:r w:rsidRPr="00257AE1">
          <w:rPr>
            <w:noProof/>
            <w:webHidden/>
            <w:sz w:val="24"/>
            <w:szCs w:val="24"/>
          </w:rPr>
          <w:t>59</w:t>
        </w:r>
        <w:r w:rsidRPr="00257AE1">
          <w:rPr>
            <w:noProof/>
            <w:webHidden/>
            <w:sz w:val="24"/>
            <w:szCs w:val="24"/>
          </w:rPr>
          <w:fldChar w:fldCharType="end"/>
        </w:r>
      </w:hyperlink>
    </w:p>
    <w:p w14:paraId="401E8A8E" w14:textId="6545074F"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59" w:anchor="_Toc52484794" w:history="1">
        <w:r w:rsidRPr="00257AE1">
          <w:rPr>
            <w:rStyle w:val="Hyperlink"/>
            <w:noProof/>
            <w:sz w:val="24"/>
            <w:szCs w:val="24"/>
          </w:rPr>
          <w:t>Slika 70 – Brisanje podataka</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_Toc52484794 \h </w:instrText>
        </w:r>
        <w:r w:rsidRPr="00257AE1">
          <w:rPr>
            <w:noProof/>
            <w:webHidden/>
            <w:sz w:val="24"/>
            <w:szCs w:val="24"/>
          </w:rPr>
        </w:r>
        <w:r w:rsidRPr="00257AE1">
          <w:rPr>
            <w:noProof/>
            <w:webHidden/>
            <w:sz w:val="24"/>
            <w:szCs w:val="24"/>
          </w:rPr>
          <w:fldChar w:fldCharType="separate"/>
        </w:r>
        <w:r w:rsidRPr="00257AE1">
          <w:rPr>
            <w:noProof/>
            <w:webHidden/>
            <w:sz w:val="24"/>
            <w:szCs w:val="24"/>
          </w:rPr>
          <w:t>60</w:t>
        </w:r>
        <w:r w:rsidRPr="00257AE1">
          <w:rPr>
            <w:noProof/>
            <w:webHidden/>
            <w:sz w:val="24"/>
            <w:szCs w:val="24"/>
          </w:rPr>
          <w:fldChar w:fldCharType="end"/>
        </w:r>
      </w:hyperlink>
    </w:p>
    <w:p w14:paraId="6EB64359" w14:textId="3D46B6E4"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60" w:anchor="_Toc52484795" w:history="1">
        <w:r w:rsidRPr="00257AE1">
          <w:rPr>
            <w:rStyle w:val="Hyperlink"/>
            <w:noProof/>
            <w:sz w:val="24"/>
            <w:szCs w:val="24"/>
          </w:rPr>
          <w:t>Slika 71 – Pozadina web-stranice proširenja</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_Toc52484795 \h </w:instrText>
        </w:r>
        <w:r w:rsidRPr="00257AE1">
          <w:rPr>
            <w:noProof/>
            <w:webHidden/>
            <w:sz w:val="24"/>
            <w:szCs w:val="24"/>
          </w:rPr>
        </w:r>
        <w:r w:rsidRPr="00257AE1">
          <w:rPr>
            <w:noProof/>
            <w:webHidden/>
            <w:sz w:val="24"/>
            <w:szCs w:val="24"/>
          </w:rPr>
          <w:fldChar w:fldCharType="separate"/>
        </w:r>
        <w:r w:rsidRPr="00257AE1">
          <w:rPr>
            <w:noProof/>
            <w:webHidden/>
            <w:sz w:val="24"/>
            <w:szCs w:val="24"/>
          </w:rPr>
          <w:t>63</w:t>
        </w:r>
        <w:r w:rsidRPr="00257AE1">
          <w:rPr>
            <w:noProof/>
            <w:webHidden/>
            <w:sz w:val="24"/>
            <w:szCs w:val="24"/>
          </w:rPr>
          <w:fldChar w:fldCharType="end"/>
        </w:r>
      </w:hyperlink>
    </w:p>
    <w:p w14:paraId="61429E66" w14:textId="540EDEF6"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61" w:anchor="_Toc52484796" w:history="1">
        <w:r w:rsidRPr="00257AE1">
          <w:rPr>
            <w:rStyle w:val="Hyperlink"/>
            <w:noProof/>
            <w:sz w:val="24"/>
            <w:szCs w:val="24"/>
          </w:rPr>
          <w:t>Slika 72 – Proces učenja</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_Toc52484796 \h </w:instrText>
        </w:r>
        <w:r w:rsidRPr="00257AE1">
          <w:rPr>
            <w:noProof/>
            <w:webHidden/>
            <w:sz w:val="24"/>
            <w:szCs w:val="24"/>
          </w:rPr>
        </w:r>
        <w:r w:rsidRPr="00257AE1">
          <w:rPr>
            <w:noProof/>
            <w:webHidden/>
            <w:sz w:val="24"/>
            <w:szCs w:val="24"/>
          </w:rPr>
          <w:fldChar w:fldCharType="separate"/>
        </w:r>
        <w:r w:rsidRPr="00257AE1">
          <w:rPr>
            <w:noProof/>
            <w:webHidden/>
            <w:sz w:val="24"/>
            <w:szCs w:val="24"/>
          </w:rPr>
          <w:t>64</w:t>
        </w:r>
        <w:r w:rsidRPr="00257AE1">
          <w:rPr>
            <w:noProof/>
            <w:webHidden/>
            <w:sz w:val="24"/>
            <w:szCs w:val="24"/>
          </w:rPr>
          <w:fldChar w:fldCharType="end"/>
        </w:r>
      </w:hyperlink>
    </w:p>
    <w:p w14:paraId="53C38CA4" w14:textId="60DD1FB3"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62" w:anchor="_Toc52484797" w:history="1">
        <w:r w:rsidRPr="00257AE1">
          <w:rPr>
            <w:rStyle w:val="Hyperlink"/>
            <w:noProof/>
            <w:sz w:val="24"/>
            <w:szCs w:val="24"/>
          </w:rPr>
          <w:t>Slika 73 – Servisi za praćenje analitike</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_Toc52484797 \h </w:instrText>
        </w:r>
        <w:r w:rsidRPr="00257AE1">
          <w:rPr>
            <w:noProof/>
            <w:webHidden/>
            <w:sz w:val="24"/>
            <w:szCs w:val="24"/>
          </w:rPr>
        </w:r>
        <w:r w:rsidRPr="00257AE1">
          <w:rPr>
            <w:noProof/>
            <w:webHidden/>
            <w:sz w:val="24"/>
            <w:szCs w:val="24"/>
          </w:rPr>
          <w:fldChar w:fldCharType="separate"/>
        </w:r>
        <w:r w:rsidRPr="00257AE1">
          <w:rPr>
            <w:noProof/>
            <w:webHidden/>
            <w:sz w:val="24"/>
            <w:szCs w:val="24"/>
          </w:rPr>
          <w:t>65</w:t>
        </w:r>
        <w:r w:rsidRPr="00257AE1">
          <w:rPr>
            <w:noProof/>
            <w:webHidden/>
            <w:sz w:val="24"/>
            <w:szCs w:val="24"/>
          </w:rPr>
          <w:fldChar w:fldCharType="end"/>
        </w:r>
      </w:hyperlink>
    </w:p>
    <w:p w14:paraId="0FF74466" w14:textId="7EB7DAB6" w:rsidR="00257AE1" w:rsidRPr="00257AE1" w:rsidRDefault="00257AE1">
      <w:pPr>
        <w:pStyle w:val="TableofFigures"/>
        <w:tabs>
          <w:tab w:val="right" w:leader="dot" w:pos="10196"/>
        </w:tabs>
        <w:rPr>
          <w:rFonts w:eastAsiaTheme="minorEastAsia" w:cstheme="minorBidi"/>
          <w:i w:val="0"/>
          <w:iCs w:val="0"/>
          <w:noProof/>
          <w:sz w:val="24"/>
          <w:szCs w:val="24"/>
          <w:lang w:eastAsia="hr-HR"/>
        </w:rPr>
      </w:pPr>
      <w:hyperlink r:id="rId63" w:anchor="_Toc52484798" w:history="1">
        <w:r w:rsidRPr="00257AE1">
          <w:rPr>
            <w:rStyle w:val="Hyperlink"/>
            <w:noProof/>
            <w:sz w:val="24"/>
            <w:szCs w:val="24"/>
          </w:rPr>
          <w:t>Slika 74 – Budućnost proširenja</w:t>
        </w:r>
        <w:r w:rsidRPr="00257AE1">
          <w:rPr>
            <w:noProof/>
            <w:webHidden/>
            <w:sz w:val="24"/>
            <w:szCs w:val="24"/>
          </w:rPr>
          <w:tab/>
        </w:r>
        <w:r w:rsidRPr="00257AE1">
          <w:rPr>
            <w:noProof/>
            <w:webHidden/>
            <w:sz w:val="24"/>
            <w:szCs w:val="24"/>
          </w:rPr>
          <w:fldChar w:fldCharType="begin"/>
        </w:r>
        <w:r w:rsidRPr="00257AE1">
          <w:rPr>
            <w:noProof/>
            <w:webHidden/>
            <w:sz w:val="24"/>
            <w:szCs w:val="24"/>
          </w:rPr>
          <w:instrText xml:space="preserve"> PAGEREF _Toc52484798 \h </w:instrText>
        </w:r>
        <w:r w:rsidRPr="00257AE1">
          <w:rPr>
            <w:noProof/>
            <w:webHidden/>
            <w:sz w:val="24"/>
            <w:szCs w:val="24"/>
          </w:rPr>
        </w:r>
        <w:r w:rsidRPr="00257AE1">
          <w:rPr>
            <w:noProof/>
            <w:webHidden/>
            <w:sz w:val="24"/>
            <w:szCs w:val="24"/>
          </w:rPr>
          <w:fldChar w:fldCharType="separate"/>
        </w:r>
        <w:r w:rsidRPr="00257AE1">
          <w:rPr>
            <w:noProof/>
            <w:webHidden/>
            <w:sz w:val="24"/>
            <w:szCs w:val="24"/>
          </w:rPr>
          <w:t>66</w:t>
        </w:r>
        <w:r w:rsidRPr="00257AE1">
          <w:rPr>
            <w:noProof/>
            <w:webHidden/>
            <w:sz w:val="24"/>
            <w:szCs w:val="24"/>
          </w:rPr>
          <w:fldChar w:fldCharType="end"/>
        </w:r>
      </w:hyperlink>
    </w:p>
    <w:p w14:paraId="7B3232D1" w14:textId="1C07C836" w:rsidR="00673EBD" w:rsidRPr="008D1D7C" w:rsidRDefault="00677859" w:rsidP="00E6126B">
      <w:pPr>
        <w:tabs>
          <w:tab w:val="left" w:pos="1830"/>
        </w:tabs>
        <w:rPr>
          <w:b/>
          <w:bCs/>
        </w:rPr>
        <w:sectPr w:rsidR="00673EBD" w:rsidRPr="008D1D7C" w:rsidSect="00F01499">
          <w:footerReference w:type="default" r:id="rId64"/>
          <w:pgSz w:w="11906" w:h="16838"/>
          <w:pgMar w:top="1440" w:right="849" w:bottom="1440" w:left="851" w:header="708" w:footer="708" w:gutter="0"/>
          <w:cols w:space="708"/>
          <w:docGrid w:linePitch="360"/>
        </w:sectPr>
      </w:pPr>
      <w:r w:rsidRPr="00257AE1">
        <w:rPr>
          <w:rFonts w:cstheme="minorHAnsi"/>
          <w:b/>
          <w:bCs/>
          <w:i/>
          <w:iCs/>
          <w:szCs w:val="24"/>
        </w:rPr>
        <w:fldChar w:fldCharType="end"/>
      </w:r>
    </w:p>
    <w:p w14:paraId="39820A42" w14:textId="1B6B8881" w:rsidR="00B10397" w:rsidRPr="008D1D7C" w:rsidRDefault="00B10397" w:rsidP="00957098">
      <w:pPr>
        <w:pStyle w:val="Heading1"/>
      </w:pPr>
      <w:bookmarkStart w:id="3" w:name="_Toc52484644"/>
      <w:r w:rsidRPr="008D1D7C">
        <w:lastRenderedPageBreak/>
        <w:t>Uvod</w:t>
      </w:r>
      <w:bookmarkEnd w:id="3"/>
    </w:p>
    <w:p w14:paraId="30E820C8" w14:textId="2D94DBCA" w:rsidR="00A426DE" w:rsidRPr="008D1D7C" w:rsidRDefault="00276791" w:rsidP="00276791">
      <w:r w:rsidRPr="008D1D7C">
        <w:t>Cilj ovog projekta je pružiti napredne mogućnosti i opcije učeničkom i roditeljskom e-Dnevniku</w:t>
      </w:r>
      <w:r w:rsidR="00C47FFC" w:rsidRPr="008D1D7C">
        <w:t xml:space="preserve">, </w:t>
      </w:r>
      <w:r w:rsidRPr="008D1D7C">
        <w:t xml:space="preserve">koji se koristi za </w:t>
      </w:r>
      <w:r w:rsidR="004C0A9D" w:rsidRPr="008D1D7C">
        <w:t>praćenje</w:t>
      </w:r>
      <w:r w:rsidRPr="008D1D7C">
        <w:t xml:space="preserve"> školskih aktivnosti</w:t>
      </w:r>
      <w:r w:rsidR="0030278E" w:rsidRPr="008D1D7C">
        <w:t xml:space="preserve"> učenika</w:t>
      </w:r>
      <w:r w:rsidRPr="008D1D7C">
        <w:t>. Softver znatno olakšava praćenje ob</w:t>
      </w:r>
      <w:r w:rsidR="004C0A9D" w:rsidRPr="008D1D7C">
        <w:t>a</w:t>
      </w:r>
      <w:r w:rsidRPr="008D1D7C">
        <w:t>veza i uspjeha u nastavnoj godini. Uz pregled ocjena, bilježaka, lektira</w:t>
      </w:r>
      <w:r w:rsidR="00E55089" w:rsidRPr="008D1D7C">
        <w:t>,</w:t>
      </w:r>
      <w:r w:rsidRPr="008D1D7C">
        <w:t xml:space="preserve"> rasporeda pisanih zadaća </w:t>
      </w:r>
      <w:r w:rsidR="00685A7A" w:rsidRPr="008D1D7C">
        <w:t xml:space="preserve">i drugih informacija </w:t>
      </w:r>
      <w:r w:rsidRPr="008D1D7C">
        <w:t xml:space="preserve">koje su unijeli nastavnici, e-Dnevnik Plus uz  svaku </w:t>
      </w:r>
      <w:r w:rsidR="00685A7A" w:rsidRPr="008D1D7C">
        <w:t xml:space="preserve">osnovu funkcionalnost e-Dnevnika </w:t>
      </w:r>
      <w:r w:rsidRPr="008D1D7C">
        <w:t>pruža dodatne mogućnosti</w:t>
      </w:r>
      <w:r w:rsidR="00E55089" w:rsidRPr="008D1D7C">
        <w:t xml:space="preserve"> i opcije</w:t>
      </w:r>
      <w:r w:rsidRPr="008D1D7C">
        <w:t>.</w:t>
      </w:r>
      <w:r w:rsidR="00E55089" w:rsidRPr="008D1D7C">
        <w:t xml:space="preserve"> </w:t>
      </w:r>
    </w:p>
    <w:p w14:paraId="7A3709C1" w14:textId="033FE3FC" w:rsidR="00A426DE" w:rsidRPr="008D1D7C" w:rsidRDefault="00D6602F" w:rsidP="00276791">
      <w:r w:rsidRPr="00F86201">
        <w:t>Proširenje</w:t>
      </w:r>
      <w:r w:rsidRPr="008D1D7C">
        <w:t xml:space="preserve"> omogućuje prikaz prosjeka ocjena, što je osobito korisno n</w:t>
      </w:r>
      <w:r w:rsidR="00E55089" w:rsidRPr="008D1D7C">
        <w:t>akon ukidanja prosjeka</w:t>
      </w:r>
      <w:r w:rsidR="00685A7A" w:rsidRPr="008D1D7C">
        <w:t xml:space="preserve"> ocjena</w:t>
      </w:r>
      <w:r w:rsidRPr="008D1D7C">
        <w:t xml:space="preserve"> u e-Dnevniku</w:t>
      </w:r>
      <w:r w:rsidR="00E55089" w:rsidRPr="008D1D7C">
        <w:t xml:space="preserve">, a </w:t>
      </w:r>
      <w:r w:rsidR="00C47FFC" w:rsidRPr="008D1D7C">
        <w:t>puno</w:t>
      </w:r>
      <w:r w:rsidR="00E55089" w:rsidRPr="008D1D7C">
        <w:t xml:space="preserve"> nastavnika će do kraja karijere zaključivati učeničke ocjene </w:t>
      </w:r>
      <w:r w:rsidRPr="008D1D7C">
        <w:t>pomažući si pritom izračunom aritmetičke sredine svih ocjena.</w:t>
      </w:r>
      <w:r w:rsidR="00E55089" w:rsidRPr="008D1D7C">
        <w:t xml:space="preserve"> </w:t>
      </w:r>
      <w:r w:rsidRPr="008D1D7C">
        <w:t>Iz osobnog iskustva znam da</w:t>
      </w:r>
      <w:r w:rsidR="00E55089" w:rsidRPr="008D1D7C">
        <w:t xml:space="preserve"> pojedini profesori</w:t>
      </w:r>
      <w:r w:rsidR="00A426DE" w:rsidRPr="008D1D7C">
        <w:t xml:space="preserve">, </w:t>
      </w:r>
      <w:r w:rsidR="00E55089" w:rsidRPr="008D1D7C">
        <w:t xml:space="preserve">vrednuju samo bodovne ispite i praksu </w:t>
      </w:r>
      <w:r w:rsidRPr="008D1D7C">
        <w:t xml:space="preserve">te im </w:t>
      </w:r>
      <w:r w:rsidR="00E55089" w:rsidRPr="008D1D7C">
        <w:t xml:space="preserve">nije </w:t>
      </w:r>
      <w:r w:rsidR="00A426DE" w:rsidRPr="008D1D7C">
        <w:t xml:space="preserve"> važno</w:t>
      </w:r>
      <w:r w:rsidRPr="008D1D7C">
        <w:t xml:space="preserve"> učenikovo</w:t>
      </w:r>
      <w:r w:rsidR="00A426DE" w:rsidRPr="008D1D7C">
        <w:t xml:space="preserve"> </w:t>
      </w:r>
      <w:r w:rsidR="00E55089" w:rsidRPr="008D1D7C">
        <w:t>sudjelovanje</w:t>
      </w:r>
      <w:r w:rsidRPr="008D1D7C">
        <w:t xml:space="preserve"> u nastavi</w:t>
      </w:r>
      <w:r w:rsidR="00E55089" w:rsidRPr="008D1D7C">
        <w:t xml:space="preserve"> i </w:t>
      </w:r>
      <w:r w:rsidRPr="008D1D7C">
        <w:t>pisanje</w:t>
      </w:r>
      <w:r w:rsidR="00A426DE" w:rsidRPr="008D1D7C">
        <w:t xml:space="preserve"> </w:t>
      </w:r>
      <w:r w:rsidR="002C4C75" w:rsidRPr="008D1D7C">
        <w:t>za</w:t>
      </w:r>
      <w:r w:rsidR="00E55089" w:rsidRPr="008D1D7C">
        <w:t xml:space="preserve">bilješki. </w:t>
      </w:r>
      <w:r w:rsidRPr="008D1D7C">
        <w:t xml:space="preserve">Stoga će </w:t>
      </w:r>
      <w:r w:rsidR="00A426DE" w:rsidRPr="008D1D7C">
        <w:t xml:space="preserve">u </w:t>
      </w:r>
      <w:r w:rsidRPr="008D1D7C">
        <w:t>mnogim</w:t>
      </w:r>
      <w:r w:rsidR="00A426DE" w:rsidRPr="008D1D7C">
        <w:t xml:space="preserve"> škola</w:t>
      </w:r>
      <w:r w:rsidRPr="008D1D7C">
        <w:t>ma</w:t>
      </w:r>
      <w:r w:rsidR="00A426DE" w:rsidRPr="008D1D7C">
        <w:t xml:space="preserve">, ovaj softver </w:t>
      </w:r>
      <w:r w:rsidR="00E67860" w:rsidRPr="008D1D7C">
        <w:t>riješit</w:t>
      </w:r>
      <w:r w:rsidRPr="008D1D7C">
        <w:t>i</w:t>
      </w:r>
      <w:r w:rsidR="00A426DE" w:rsidRPr="008D1D7C">
        <w:t xml:space="preserve"> </w:t>
      </w:r>
      <w:r w:rsidR="00C47FFC" w:rsidRPr="008D1D7C">
        <w:rPr>
          <w:b/>
        </w:rPr>
        <w:t>problem</w:t>
      </w:r>
      <w:r w:rsidRPr="008D1D7C">
        <w:rPr>
          <w:b/>
        </w:rPr>
        <w:t>e nastavnika</w:t>
      </w:r>
      <w:r w:rsidR="00ED2027" w:rsidRPr="008D1D7C">
        <w:rPr>
          <w:b/>
        </w:rPr>
        <w:t xml:space="preserve"> i učenika,</w:t>
      </w:r>
      <w:r w:rsidRPr="008D1D7C">
        <w:rPr>
          <w:b/>
        </w:rPr>
        <w:t xml:space="preserve"> koji su ostali</w:t>
      </w:r>
      <w:r w:rsidR="00ED2027" w:rsidRPr="008D1D7C">
        <w:rPr>
          <w:b/>
        </w:rPr>
        <w:t xml:space="preserve"> bez prikaza</w:t>
      </w:r>
      <w:r w:rsidR="00C47FFC" w:rsidRPr="008D1D7C">
        <w:rPr>
          <w:b/>
        </w:rPr>
        <w:t xml:space="preserve"> prosjeka</w:t>
      </w:r>
      <w:r w:rsidRPr="008D1D7C">
        <w:rPr>
          <w:b/>
        </w:rPr>
        <w:t xml:space="preserve"> u e-Dnevniku</w:t>
      </w:r>
      <w:r w:rsidR="00C47FFC" w:rsidRPr="008D1D7C">
        <w:t xml:space="preserve"> </w:t>
      </w:r>
      <w:r w:rsidR="00ED2027" w:rsidRPr="008D1D7C">
        <w:t>te im</w:t>
      </w:r>
      <w:r w:rsidR="00C47FFC" w:rsidRPr="008D1D7C">
        <w:t xml:space="preserve"> </w:t>
      </w:r>
      <w:r w:rsidR="00ED2027" w:rsidRPr="008D1D7C">
        <w:t>z</w:t>
      </w:r>
      <w:r w:rsidR="00C47FFC" w:rsidRPr="008D1D7C">
        <w:t>natno skratiti vrijeme</w:t>
      </w:r>
      <w:r w:rsidR="002C4C75" w:rsidRPr="008D1D7C">
        <w:t xml:space="preserve"> </w:t>
      </w:r>
      <w:r w:rsidR="00ED2027" w:rsidRPr="008D1D7C">
        <w:t>pri zaključivanju ocjena</w:t>
      </w:r>
      <w:r w:rsidR="00C47FFC" w:rsidRPr="008D1D7C">
        <w:t xml:space="preserve">, </w:t>
      </w:r>
      <w:r w:rsidR="00ED2027" w:rsidRPr="008D1D7C">
        <w:t>osobito</w:t>
      </w:r>
      <w:r w:rsidR="002C4C75" w:rsidRPr="008D1D7C">
        <w:t xml:space="preserve"> </w:t>
      </w:r>
      <w:r w:rsidR="00C47FFC" w:rsidRPr="008D1D7C">
        <w:t>pred s</w:t>
      </w:r>
      <w:r w:rsidR="002C4C75" w:rsidRPr="008D1D7C">
        <w:t>â</w:t>
      </w:r>
      <w:r w:rsidR="00C47FFC" w:rsidRPr="008D1D7C">
        <w:t>m kraj školske godine</w:t>
      </w:r>
      <w:r w:rsidR="00EF62E3" w:rsidRPr="008D1D7C">
        <w:rPr>
          <w:rStyle w:val="FootnoteReference"/>
        </w:rPr>
        <w:footnoteReference w:id="1"/>
      </w:r>
      <w:r w:rsidR="00C47FFC" w:rsidRPr="008D1D7C">
        <w:t>.</w:t>
      </w:r>
      <w:r w:rsidR="00A426DE" w:rsidRPr="008D1D7C">
        <w:t xml:space="preserve"> </w:t>
      </w:r>
    </w:p>
    <w:p w14:paraId="3D3CBFF8" w14:textId="5E9D58EB" w:rsidR="00226767" w:rsidRDefault="00ED2027" w:rsidP="00276791">
      <w:r w:rsidRPr="008D1D7C">
        <w:t>P</w:t>
      </w:r>
      <w:r w:rsidR="00E55089" w:rsidRPr="008D1D7C">
        <w:t>redviđanj</w:t>
      </w:r>
      <w:r w:rsidRPr="008D1D7C">
        <w:t>a</w:t>
      </w:r>
      <w:r w:rsidR="00E55089" w:rsidRPr="008D1D7C">
        <w:t xml:space="preserve"> ocjena, obavijesti za ispite</w:t>
      </w:r>
      <w:r w:rsidR="00A900F9" w:rsidRPr="008D1D7C">
        <w:t xml:space="preserve"> i </w:t>
      </w:r>
      <w:r w:rsidR="00E55089" w:rsidRPr="008D1D7C">
        <w:t>bilješke, kalkulator bodova za srednje škole, pregledan ispis svih ocjena u razredu</w:t>
      </w:r>
      <w:r w:rsidRPr="008D1D7C">
        <w:t xml:space="preserve"> i</w:t>
      </w:r>
      <w:r w:rsidR="00A426DE" w:rsidRPr="008D1D7C">
        <w:t xml:space="preserve"> statistika ocjena </w:t>
      </w:r>
      <w:r w:rsidRPr="008D1D7C">
        <w:t xml:space="preserve">tek su </w:t>
      </w:r>
      <w:r w:rsidR="00A426DE" w:rsidRPr="008D1D7C">
        <w:t>osnovne</w:t>
      </w:r>
      <w:r w:rsidRPr="008D1D7C">
        <w:t xml:space="preserve"> </w:t>
      </w:r>
      <w:r w:rsidR="00A426DE" w:rsidRPr="008D1D7C">
        <w:t xml:space="preserve">mogućnosti </w:t>
      </w:r>
      <w:r w:rsidR="00A426DE" w:rsidRPr="00F86201">
        <w:t>proširenja</w:t>
      </w:r>
      <w:r w:rsidRPr="008D1D7C">
        <w:rPr>
          <w:i/>
        </w:rPr>
        <w:t xml:space="preserve">. </w:t>
      </w:r>
      <w:r w:rsidRPr="008D1D7C">
        <w:rPr>
          <w:iCs/>
        </w:rPr>
        <w:t>Brojne druge</w:t>
      </w:r>
      <w:r w:rsidR="00A426DE" w:rsidRPr="008D1D7C">
        <w:t xml:space="preserve"> </w:t>
      </w:r>
      <w:r w:rsidRPr="008D1D7C">
        <w:t xml:space="preserve">mogućnosti </w:t>
      </w:r>
      <w:r w:rsidR="00A426DE" w:rsidRPr="008D1D7C">
        <w:t xml:space="preserve">objašnjene </w:t>
      </w:r>
      <w:r w:rsidRPr="008D1D7C">
        <w:t xml:space="preserve">su </w:t>
      </w:r>
      <w:r w:rsidR="00A426DE" w:rsidRPr="008D1D7C">
        <w:t xml:space="preserve">u </w:t>
      </w:r>
      <w:hyperlink w:anchor="_Sve_mogućnosti_proširenja" w:history="1">
        <w:r w:rsidR="00A426DE" w:rsidRPr="008D1D7C">
          <w:rPr>
            <w:rStyle w:val="Hyperlink"/>
          </w:rPr>
          <w:t>odjeljku 2</w:t>
        </w:r>
      </w:hyperlink>
      <w:r w:rsidR="00EE6B0C" w:rsidRPr="008D1D7C">
        <w:t>.</w:t>
      </w:r>
    </w:p>
    <w:p w14:paraId="466EA485" w14:textId="5B12DBB4" w:rsidR="00226767" w:rsidRDefault="00E6073C" w:rsidP="00276791">
      <w:r>
        <w:t xml:space="preserve">Razvojem projekta nastale su posebne verzije </w:t>
      </w:r>
      <w:r w:rsidRPr="00F86201">
        <w:t>proširenja</w:t>
      </w:r>
      <w:r w:rsidR="00226767">
        <w:t>:</w:t>
      </w:r>
    </w:p>
    <w:p w14:paraId="078C5DEF" w14:textId="26EDB466" w:rsidR="00226767" w:rsidRPr="00226767" w:rsidRDefault="00E6073C" w:rsidP="00226767">
      <w:pPr>
        <w:pStyle w:val="ListParagraph"/>
        <w:numPr>
          <w:ilvl w:val="0"/>
          <w:numId w:val="46"/>
        </w:numPr>
        <w:rPr>
          <w:b/>
          <w:bCs/>
        </w:rPr>
      </w:pPr>
      <w:r w:rsidRPr="00226767">
        <w:rPr>
          <w:b/>
          <w:bCs/>
        </w:rPr>
        <w:t>e-Dnevnik Plus za nastavnike</w:t>
      </w:r>
      <w:r w:rsidR="00226767">
        <w:rPr>
          <w:b/>
          <w:bCs/>
          <w:lang w:val="en-US"/>
        </w:rPr>
        <w:t xml:space="preserve"> </w:t>
      </w:r>
      <w:r w:rsidR="00226767">
        <w:rPr>
          <w:lang w:val="en-US"/>
        </w:rPr>
        <w:t>(</w:t>
      </w:r>
      <w:hyperlink w:anchor="_e-Dnevnik_Plus_za" w:history="1">
        <w:r w:rsidR="00226767" w:rsidRPr="00226767">
          <w:rPr>
            <w:rStyle w:val="Hyperlink"/>
          </w:rPr>
          <w:t xml:space="preserve">odjeljak </w:t>
        </w:r>
        <w:r w:rsidR="00226767" w:rsidRPr="00226767">
          <w:rPr>
            <w:rStyle w:val="Hyperlink"/>
            <w:lang w:val="en-US"/>
          </w:rPr>
          <w:t>3</w:t>
        </w:r>
      </w:hyperlink>
      <w:r w:rsidR="00226767">
        <w:rPr>
          <w:lang w:val="en-US"/>
        </w:rPr>
        <w:t>)</w:t>
      </w:r>
    </w:p>
    <w:p w14:paraId="78827C96" w14:textId="405BA3FB" w:rsidR="00E6073C" w:rsidRPr="00902C1E" w:rsidRDefault="00E6073C" w:rsidP="00226767">
      <w:pPr>
        <w:pStyle w:val="ListParagraph"/>
        <w:numPr>
          <w:ilvl w:val="0"/>
          <w:numId w:val="46"/>
        </w:numPr>
      </w:pPr>
      <w:r w:rsidRPr="00226767">
        <w:rPr>
          <w:b/>
          <w:bCs/>
        </w:rPr>
        <w:t>e-Dnevnik Plus za škole</w:t>
      </w:r>
      <w:r w:rsidR="00226767">
        <w:rPr>
          <w:b/>
          <w:bCs/>
        </w:rPr>
        <w:t xml:space="preserve"> </w:t>
      </w:r>
      <w:r w:rsidR="00226767" w:rsidRPr="00226767">
        <w:t>(</w:t>
      </w:r>
      <w:hyperlink w:anchor="_e-Dnevnik_Plus_za_1" w:history="1">
        <w:r w:rsidR="00226767" w:rsidRPr="00226767">
          <w:rPr>
            <w:rStyle w:val="Hyperlink"/>
          </w:rPr>
          <w:t>odjeljak 4</w:t>
        </w:r>
      </w:hyperlink>
      <w:r w:rsidR="00226767" w:rsidRPr="00226767">
        <w:t>)</w:t>
      </w:r>
    </w:p>
    <w:p w14:paraId="2489820E" w14:textId="77777777" w:rsidR="00E67860" w:rsidRPr="008D1D7C" w:rsidRDefault="00E67860">
      <w:pPr>
        <w:jc w:val="left"/>
      </w:pPr>
      <w:r w:rsidRPr="008D1D7C">
        <w:br w:type="page"/>
      </w:r>
    </w:p>
    <w:p w14:paraId="6E4C8560" w14:textId="0F3F3C21" w:rsidR="00B10397" w:rsidRPr="008D1D7C" w:rsidRDefault="000B406D" w:rsidP="00957098">
      <w:pPr>
        <w:pStyle w:val="Heading2"/>
      </w:pPr>
      <w:bookmarkStart w:id="4" w:name="_Toc30115632"/>
      <w:bookmarkStart w:id="5" w:name="_Toc30115779"/>
      <w:bookmarkStart w:id="6" w:name="_Toc30195264"/>
      <w:bookmarkStart w:id="7" w:name="_Toc30196218"/>
      <w:bookmarkStart w:id="8" w:name="_Toc52484645"/>
      <w:bookmarkEnd w:id="4"/>
      <w:bookmarkEnd w:id="5"/>
      <w:bookmarkEnd w:id="6"/>
      <w:bookmarkEnd w:id="7"/>
      <w:r w:rsidRPr="008D1D7C">
        <w:lastRenderedPageBreak/>
        <w:t>Osnovni p</w:t>
      </w:r>
      <w:r w:rsidR="002A0D5B" w:rsidRPr="008D1D7C">
        <w:t>ojmovi</w:t>
      </w:r>
      <w:bookmarkEnd w:id="8"/>
    </w:p>
    <w:p w14:paraId="0AF8C938" w14:textId="768BDADE" w:rsidR="00614A29" w:rsidRPr="008D1D7C" w:rsidRDefault="00614A29" w:rsidP="00275321">
      <w:r w:rsidRPr="008D1D7C">
        <w:rPr>
          <w:b/>
        </w:rPr>
        <w:t>e-Dnevnik Plus</w:t>
      </w:r>
      <w:r w:rsidRPr="008D1D7C">
        <w:t xml:space="preserve"> je </w:t>
      </w:r>
      <w:r w:rsidR="005C7ABD" w:rsidRPr="00F86201">
        <w:t>proširenje</w:t>
      </w:r>
      <w:r w:rsidRPr="008D1D7C">
        <w:rPr>
          <w:i/>
        </w:rPr>
        <w:t xml:space="preserve"> </w:t>
      </w:r>
      <w:r w:rsidRPr="008D1D7C">
        <w:t>za</w:t>
      </w:r>
      <w:r w:rsidR="00715E5D" w:rsidRPr="008D1D7C">
        <w:t xml:space="preserve"> internet</w:t>
      </w:r>
      <w:r w:rsidRPr="008D1D7C">
        <w:t xml:space="preserve"> </w:t>
      </w:r>
      <w:r w:rsidR="007478EC" w:rsidRPr="008D1D7C">
        <w:t>pregledni</w:t>
      </w:r>
      <w:r w:rsidR="00715E5D" w:rsidRPr="008D1D7C">
        <w:t>ke (</w:t>
      </w:r>
      <w:r w:rsidR="00715E5D" w:rsidRPr="008D1D7C">
        <w:rPr>
          <w:i/>
        </w:rPr>
        <w:t>browsere</w:t>
      </w:r>
      <w:r w:rsidR="00715E5D" w:rsidRPr="008D1D7C">
        <w:t>)</w:t>
      </w:r>
      <w:r w:rsidR="007478EC" w:rsidRPr="008D1D7C">
        <w:t>, namijenjen</w:t>
      </w:r>
      <w:r w:rsidR="001F3913" w:rsidRPr="008D1D7C">
        <w:t>o</w:t>
      </w:r>
      <w:r w:rsidR="007478EC" w:rsidRPr="008D1D7C">
        <w:t xml:space="preserve"> za napredne </w:t>
      </w:r>
      <w:r w:rsidR="00C45136" w:rsidRPr="008D1D7C">
        <w:t>mogućnosti</w:t>
      </w:r>
      <w:r w:rsidR="007478EC" w:rsidRPr="008D1D7C">
        <w:t xml:space="preserve"> i</w:t>
      </w:r>
      <w:r w:rsidR="00C45136" w:rsidRPr="008D1D7C">
        <w:t xml:space="preserve"> postavke</w:t>
      </w:r>
      <w:r w:rsidR="007478EC" w:rsidRPr="008D1D7C">
        <w:t xml:space="preserve"> e-Dnevnika (</w:t>
      </w:r>
      <w:r w:rsidR="004C6E0A">
        <w:t xml:space="preserve">učenici: </w:t>
      </w:r>
      <w:hyperlink r:id="rId65" w:history="1">
        <w:r w:rsidR="004C6E0A" w:rsidRPr="00EC23B2">
          <w:rPr>
            <w:rStyle w:val="Hyperlink"/>
          </w:rPr>
          <w:t>https://ocjene.skole.hr</w:t>
        </w:r>
      </w:hyperlink>
      <w:r w:rsidR="004C6E0A">
        <w:t xml:space="preserve">, nastavnici: </w:t>
      </w:r>
      <w:hyperlink r:id="rId66" w:history="1">
        <w:r w:rsidR="004C6E0A" w:rsidRPr="00EC23B2">
          <w:rPr>
            <w:rStyle w:val="Hyperlink"/>
          </w:rPr>
          <w:t>https://e-dnevnik.skole.hr</w:t>
        </w:r>
      </w:hyperlink>
      <w:r w:rsidR="004C6E0A">
        <w:t>)</w:t>
      </w:r>
      <w:r w:rsidR="007478EC" w:rsidRPr="008D1D7C">
        <w:t>.</w:t>
      </w:r>
    </w:p>
    <w:p w14:paraId="0A2653EA" w14:textId="764F7D1C" w:rsidR="009050D2" w:rsidRPr="008D1D7C" w:rsidRDefault="005C7ABD" w:rsidP="00275321">
      <w:r w:rsidRPr="00F86201">
        <w:rPr>
          <w:b/>
        </w:rPr>
        <w:t>Proširenje</w:t>
      </w:r>
      <w:r w:rsidR="00A51FE4" w:rsidRPr="008D1D7C">
        <w:t xml:space="preserve"> (softver</w:t>
      </w:r>
      <w:r w:rsidR="00492F86" w:rsidRPr="008D1D7C">
        <w:t xml:space="preserve">, </w:t>
      </w:r>
      <w:r w:rsidR="00B10397" w:rsidRPr="008D1D7C">
        <w:t xml:space="preserve">eng. </w:t>
      </w:r>
      <w:proofErr w:type="spellStart"/>
      <w:r w:rsidR="00B10397" w:rsidRPr="008D1D7C">
        <w:rPr>
          <w:i/>
        </w:rPr>
        <w:t>extension</w:t>
      </w:r>
      <w:proofErr w:type="spellEnd"/>
      <w:r w:rsidR="00B10397" w:rsidRPr="008D1D7C">
        <w:t xml:space="preserve"> ili </w:t>
      </w:r>
      <w:proofErr w:type="spellStart"/>
      <w:r w:rsidR="00B10397" w:rsidRPr="008D1D7C">
        <w:rPr>
          <w:i/>
        </w:rPr>
        <w:t>add</w:t>
      </w:r>
      <w:proofErr w:type="spellEnd"/>
      <w:r w:rsidR="00B10397" w:rsidRPr="008D1D7C">
        <w:rPr>
          <w:i/>
        </w:rPr>
        <w:t>-on</w:t>
      </w:r>
      <w:r w:rsidR="00B10397" w:rsidRPr="008D1D7C">
        <w:t>)</w:t>
      </w:r>
      <w:r w:rsidR="00A51FE4" w:rsidRPr="008D1D7C">
        <w:t xml:space="preserve"> </w:t>
      </w:r>
      <w:r w:rsidR="00B10397" w:rsidRPr="008D1D7C">
        <w:t xml:space="preserve">je </w:t>
      </w:r>
      <w:r w:rsidR="00B70742" w:rsidRPr="008D1D7C">
        <w:t xml:space="preserve">poznato </w:t>
      </w:r>
      <w:r w:rsidR="00B10397" w:rsidRPr="008D1D7C">
        <w:t xml:space="preserve">još kao </w:t>
      </w:r>
      <w:r w:rsidR="00DB37A9" w:rsidRPr="008D1D7C">
        <w:t>ekstenzija</w:t>
      </w:r>
      <w:r w:rsidR="00492F86" w:rsidRPr="008D1D7C">
        <w:t xml:space="preserve"> ili dodatak</w:t>
      </w:r>
      <w:r w:rsidR="001F3913" w:rsidRPr="008D1D7C">
        <w:t xml:space="preserve"> i </w:t>
      </w:r>
      <w:r w:rsidR="00A51FE4" w:rsidRPr="008D1D7C">
        <w:t>omogućuje dodatne funkcije za sve ili određene web-stranice, a i same preglednike</w:t>
      </w:r>
      <w:r w:rsidR="007A0687" w:rsidRPr="008D1D7C">
        <w:t>.</w:t>
      </w:r>
    </w:p>
    <w:p w14:paraId="3347FC8B" w14:textId="627FA38B" w:rsidR="00B70742" w:rsidRPr="008D1D7C" w:rsidRDefault="00B70742" w:rsidP="00275321">
      <w:bookmarkStart w:id="9" w:name="_Hlk23283479"/>
      <w:r w:rsidRPr="008D1D7C">
        <w:rPr>
          <w:b/>
        </w:rPr>
        <w:t>Chrome web-trgovina</w:t>
      </w:r>
      <w:r w:rsidRPr="008D1D7C">
        <w:t xml:space="preserve"> </w:t>
      </w:r>
      <w:bookmarkEnd w:id="9"/>
      <w:r w:rsidRPr="008D1D7C">
        <w:t xml:space="preserve">je </w:t>
      </w:r>
      <w:r w:rsidR="00F140A0" w:rsidRPr="008D1D7C">
        <w:t>web-</w:t>
      </w:r>
      <w:r w:rsidR="00074419" w:rsidRPr="008D1D7C">
        <w:t>stranica</w:t>
      </w:r>
      <w:r w:rsidRPr="008D1D7C">
        <w:t xml:space="preserve"> na </w:t>
      </w:r>
      <w:r w:rsidR="00074419" w:rsidRPr="008D1D7C">
        <w:t>kojoj</w:t>
      </w:r>
      <w:r w:rsidRPr="008D1D7C">
        <w:t xml:space="preserve"> se nalaze sva </w:t>
      </w:r>
      <w:r w:rsidRPr="00F86201">
        <w:t>proširenja</w:t>
      </w:r>
      <w:r w:rsidRPr="008D1D7C">
        <w:rPr>
          <w:i/>
        </w:rPr>
        <w:t xml:space="preserve"> </w:t>
      </w:r>
      <w:r w:rsidRPr="008D1D7C">
        <w:t>i pozadinske teme za preglednik Google Chrome</w:t>
      </w:r>
      <w:r w:rsidR="00FE5647" w:rsidRPr="008D1D7C">
        <w:t xml:space="preserve">, </w:t>
      </w:r>
      <w:r w:rsidR="007D6367" w:rsidRPr="008D1D7C">
        <w:t>kao</w:t>
      </w:r>
      <w:r w:rsidR="00FE5647" w:rsidRPr="008D1D7C">
        <w:t xml:space="preserve"> i</w:t>
      </w:r>
      <w:r w:rsidRPr="008D1D7C">
        <w:t xml:space="preserve"> </w:t>
      </w:r>
      <w:r w:rsidR="007D6367" w:rsidRPr="008D1D7C">
        <w:t xml:space="preserve">za </w:t>
      </w:r>
      <w:r w:rsidRPr="008D1D7C">
        <w:t>ostale</w:t>
      </w:r>
      <w:r w:rsidR="00FE5647" w:rsidRPr="008D1D7C">
        <w:t xml:space="preserve"> preglednike</w:t>
      </w:r>
      <w:r w:rsidRPr="008D1D7C">
        <w:t xml:space="preserve"> koj</w:t>
      </w:r>
      <w:r w:rsidR="00FE5647" w:rsidRPr="008D1D7C">
        <w:t>i</w:t>
      </w:r>
      <w:r w:rsidRPr="008D1D7C">
        <w:t xml:space="preserve"> ih podržavaju.</w:t>
      </w:r>
    </w:p>
    <w:p w14:paraId="00B1F77D" w14:textId="7D83764F" w:rsidR="00B70742" w:rsidRPr="008D1D7C" w:rsidRDefault="00B70742" w:rsidP="00275321">
      <w:r w:rsidRPr="008D1D7C">
        <w:rPr>
          <w:b/>
        </w:rPr>
        <w:t xml:space="preserve">Ikona </w:t>
      </w:r>
      <w:r w:rsidRPr="00F86201">
        <w:rPr>
          <w:b/>
        </w:rPr>
        <w:t>proširenja</w:t>
      </w:r>
      <w:r w:rsidRPr="008D1D7C">
        <w:t xml:space="preserve"> je mala  ikona</w:t>
      </w:r>
      <w:r w:rsidR="007D6367" w:rsidRPr="008D1D7C">
        <w:t xml:space="preserve"> </w:t>
      </w:r>
      <w:r w:rsidRPr="008D1D7C">
        <w:t xml:space="preserve">koja se nalazi desno od adresne trake zajedno s ostalim </w:t>
      </w:r>
      <w:r w:rsidRPr="00F86201">
        <w:t>proširenjima</w:t>
      </w:r>
      <w:r w:rsidRPr="008D1D7C">
        <w:rPr>
          <w:i/>
        </w:rPr>
        <w:t>,</w:t>
      </w:r>
      <w:r w:rsidRPr="008D1D7C">
        <w:t xml:space="preserve"> </w:t>
      </w:r>
      <w:r w:rsidR="00E6156F" w:rsidRPr="008D1D7C">
        <w:t>ako</w:t>
      </w:r>
      <w:r w:rsidRPr="008D1D7C">
        <w:t xml:space="preserve"> ih ima</w:t>
      </w:r>
      <w:r w:rsidR="00335B22" w:rsidRPr="008D1D7C">
        <w:t>.</w:t>
      </w:r>
    </w:p>
    <w:p w14:paraId="4CCED4EC" w14:textId="69FE5C78" w:rsidR="005531C3" w:rsidRPr="008D1D7C" w:rsidRDefault="00FA15A0" w:rsidP="00275321">
      <w:r w:rsidRPr="008D1D7C">
        <w:rPr>
          <w:b/>
        </w:rPr>
        <w:t>Sinkronizacija</w:t>
      </w:r>
      <w:r w:rsidRPr="008D1D7C">
        <w:t xml:space="preserve"> je svojstvo p</w:t>
      </w:r>
      <w:r w:rsidR="001746EE" w:rsidRPr="008D1D7C">
        <w:t>reglednika da automatski učita</w:t>
      </w:r>
      <w:r w:rsidRPr="008D1D7C">
        <w:t xml:space="preserve"> spremljene podatke s Google raču</w:t>
      </w:r>
      <w:r w:rsidR="00B94D1D" w:rsidRPr="008D1D7C">
        <w:t>na</w:t>
      </w:r>
      <w:r w:rsidR="007D6367" w:rsidRPr="008D1D7C">
        <w:t>,</w:t>
      </w:r>
      <w:r w:rsidR="000A28A9" w:rsidRPr="008D1D7C">
        <w:t xml:space="preserve"> bez obzira na kojem se uređaju korisnik nalazi</w:t>
      </w:r>
      <w:r w:rsidR="00B94D1D" w:rsidRPr="008D1D7C">
        <w:t>. U ovoj dokumentaciji izraz „s</w:t>
      </w:r>
      <w:r w:rsidR="001746EE" w:rsidRPr="008D1D7C">
        <w:t>premanje</w:t>
      </w:r>
      <w:r w:rsidR="00B94D1D" w:rsidRPr="008D1D7C">
        <w:t xml:space="preserve">“ odnosi se i na sinkronizaciju </w:t>
      </w:r>
      <w:r w:rsidR="000A28A9" w:rsidRPr="008D1D7C">
        <w:t>podataka, no samo ako</w:t>
      </w:r>
      <w:r w:rsidR="00B94D1D" w:rsidRPr="008D1D7C">
        <w:t xml:space="preserve"> je t</w:t>
      </w:r>
      <w:r w:rsidR="007D6367" w:rsidRPr="008D1D7C">
        <w:t>u</w:t>
      </w:r>
      <w:r w:rsidR="00B94D1D" w:rsidRPr="008D1D7C">
        <w:t xml:space="preserve"> opcij</w:t>
      </w:r>
      <w:r w:rsidR="007D6367" w:rsidRPr="008D1D7C">
        <w:t>u</w:t>
      </w:r>
      <w:r w:rsidR="00B94D1D" w:rsidRPr="008D1D7C">
        <w:t xml:space="preserve"> omoguć</w:t>
      </w:r>
      <w:r w:rsidR="007D6367" w:rsidRPr="008D1D7C">
        <w:t>io</w:t>
      </w:r>
      <w:r w:rsidR="00B94D1D" w:rsidRPr="008D1D7C">
        <w:t xml:space="preserve"> korisnik.</w:t>
      </w:r>
      <w:r w:rsidR="005531C3" w:rsidRPr="008D1D7C">
        <w:t xml:space="preserve"> Za preglednik Opera</w:t>
      </w:r>
      <w:r w:rsidR="00A61CC1" w:rsidRPr="008D1D7C">
        <w:t xml:space="preserve"> još</w:t>
      </w:r>
      <w:r w:rsidR="005531C3" w:rsidRPr="008D1D7C">
        <w:t xml:space="preserve"> ne postoji opcija sinkronizacije.</w:t>
      </w:r>
    </w:p>
    <w:p w14:paraId="0000CB7E" w14:textId="6AAD6439" w:rsidR="00B70742" w:rsidRPr="008D1D7C" w:rsidRDefault="00B70742" w:rsidP="00957098">
      <w:pPr>
        <w:pStyle w:val="Heading2"/>
      </w:pPr>
      <w:bookmarkStart w:id="10" w:name="_Toc52484646"/>
      <w:r w:rsidRPr="008D1D7C">
        <w:t xml:space="preserve">Upute za </w:t>
      </w:r>
      <w:r w:rsidR="007F2C4F" w:rsidRPr="008D1D7C">
        <w:t>preuzimanje</w:t>
      </w:r>
      <w:r w:rsidR="00375F2A" w:rsidRPr="008D1D7C">
        <w:t xml:space="preserve"> i </w:t>
      </w:r>
      <w:r w:rsidR="000E58C9" w:rsidRPr="008D1D7C">
        <w:t>deinstalaciju</w:t>
      </w:r>
      <w:bookmarkEnd w:id="10"/>
    </w:p>
    <w:p w14:paraId="3496AEF4" w14:textId="375EA072" w:rsidR="00275321" w:rsidRDefault="00B70742" w:rsidP="00275321">
      <w:r w:rsidRPr="008D1D7C">
        <w:t xml:space="preserve">Za </w:t>
      </w:r>
      <w:r w:rsidR="007F2C4F" w:rsidRPr="008D1D7C">
        <w:t>preuzimanje</w:t>
      </w:r>
      <w:r w:rsidRPr="008D1D7C">
        <w:t xml:space="preserve"> </w:t>
      </w:r>
      <w:r w:rsidRPr="00F86201">
        <w:t>proširenj</w:t>
      </w:r>
      <w:r w:rsidR="00275321" w:rsidRPr="00F86201">
        <w:t>a</w:t>
      </w:r>
      <w:r w:rsidR="00F72B47" w:rsidRPr="008D1D7C">
        <w:t xml:space="preserve"> </w:t>
      </w:r>
      <w:r w:rsidRPr="008D1D7C">
        <w:t>potrebn</w:t>
      </w:r>
      <w:r w:rsidR="00F72B47" w:rsidRPr="008D1D7C">
        <w:t>i</w:t>
      </w:r>
      <w:r w:rsidR="00D103C7" w:rsidRPr="008D1D7C">
        <w:t xml:space="preserve"> su</w:t>
      </w:r>
      <w:r w:rsidR="00F72B47" w:rsidRPr="008D1D7C">
        <w:t xml:space="preserve"> preglednici </w:t>
      </w:r>
      <w:r w:rsidR="00F72B47" w:rsidRPr="008D1D7C">
        <w:rPr>
          <w:b/>
        </w:rPr>
        <w:t>Chrome</w:t>
      </w:r>
      <w:r w:rsidR="00527B50">
        <w:t>,</w:t>
      </w:r>
      <w:r w:rsidR="00F72B47" w:rsidRPr="008D1D7C">
        <w:t xml:space="preserve"> </w:t>
      </w:r>
      <w:r w:rsidR="00F72B47" w:rsidRPr="008D1D7C">
        <w:rPr>
          <w:b/>
        </w:rPr>
        <w:t>Opera</w:t>
      </w:r>
      <w:r w:rsidR="00275321" w:rsidRPr="008D1D7C">
        <w:t xml:space="preserve"> </w:t>
      </w:r>
      <w:r w:rsidR="00527B50">
        <w:t xml:space="preserve">ili </w:t>
      </w:r>
      <w:r w:rsidR="00A11E0C">
        <w:rPr>
          <w:bCs/>
        </w:rPr>
        <w:t>n</w:t>
      </w:r>
      <w:r w:rsidR="00527B50" w:rsidRPr="0032719F">
        <w:rPr>
          <w:bCs/>
        </w:rPr>
        <w:t>ovi</w:t>
      </w:r>
      <w:r w:rsidR="00527B50">
        <w:rPr>
          <w:b/>
          <w:bCs/>
        </w:rPr>
        <w:t xml:space="preserve"> Edge </w:t>
      </w:r>
      <w:r w:rsidR="00275321" w:rsidRPr="008D1D7C">
        <w:t>na računalu</w:t>
      </w:r>
      <w:r w:rsidR="00F72B47" w:rsidRPr="008D1D7C">
        <w:t>.</w:t>
      </w:r>
      <w:r w:rsidR="006C6DCD" w:rsidRPr="008D1D7C">
        <w:t xml:space="preserve"> Za ispravan rad  </w:t>
      </w:r>
      <w:r w:rsidR="006C6DCD" w:rsidRPr="00F86201">
        <w:rPr>
          <w:iCs/>
        </w:rPr>
        <w:t>proširenja</w:t>
      </w:r>
      <w:r w:rsidR="006C6DCD" w:rsidRPr="008D1D7C">
        <w:t xml:space="preserve"> preporučuju se novije verzije preglednika i nije potrebna snažna konfiguracija računala. </w:t>
      </w:r>
      <w:r w:rsidR="00F72B47" w:rsidRPr="00F86201">
        <w:t>Proširenje</w:t>
      </w:r>
      <w:r w:rsidR="00F72B47" w:rsidRPr="008D1D7C">
        <w:t xml:space="preserve"> se može pronaći jednostavnim Google pretraživanjem, preko web-stranice za </w:t>
      </w:r>
      <w:r w:rsidR="00F72B47" w:rsidRPr="00F86201">
        <w:t>proširenje</w:t>
      </w:r>
      <w:r w:rsidR="00F72B47" w:rsidRPr="008D1D7C">
        <w:rPr>
          <w:i/>
        </w:rPr>
        <w:t xml:space="preserve"> </w:t>
      </w:r>
      <w:r w:rsidR="00F72B47" w:rsidRPr="008D1D7C">
        <w:t>(</w:t>
      </w:r>
      <w:hyperlink r:id="rId67" w:history="1">
        <w:r w:rsidR="006C6DCD" w:rsidRPr="008D1D7C">
          <w:rPr>
            <w:rStyle w:val="Hyperlink"/>
          </w:rPr>
          <w:t>https://ednevnik.plus</w:t>
        </w:r>
      </w:hyperlink>
      <w:r w:rsidR="00F72B47" w:rsidRPr="008D1D7C">
        <w:t>) ili izravno putem veze</w:t>
      </w:r>
      <w:r w:rsidR="00E55F26" w:rsidRPr="008D1D7C">
        <w:t xml:space="preserve"> u Chrome web-trgovini</w:t>
      </w:r>
      <w:r w:rsidR="00F72B47" w:rsidRPr="008D1D7C">
        <w:t xml:space="preserve">: </w:t>
      </w:r>
    </w:p>
    <w:p w14:paraId="0086E842" w14:textId="77777777" w:rsidR="00527B50" w:rsidRDefault="00527B50" w:rsidP="00275321"/>
    <w:p w14:paraId="72CDCD69" w14:textId="25D135A1" w:rsidR="00E6073C" w:rsidRPr="00902C1E" w:rsidRDefault="00E6073C" w:rsidP="00507DBF">
      <w:pPr>
        <w:pStyle w:val="ListParagraph"/>
        <w:numPr>
          <w:ilvl w:val="0"/>
          <w:numId w:val="38"/>
        </w:numPr>
        <w:spacing w:line="360" w:lineRule="auto"/>
        <w:jc w:val="left"/>
        <w:rPr>
          <w:rStyle w:val="Hyperlink"/>
          <w:color w:val="auto"/>
          <w:u w:val="none"/>
        </w:rPr>
      </w:pPr>
      <w:r>
        <w:t>e-Dnevnik Plus za učenike i roditelje:</w:t>
      </w:r>
      <w:r w:rsidR="00902C1E">
        <w:br/>
      </w:r>
      <w:hyperlink r:id="rId68" w:history="1">
        <w:r w:rsidR="00902C1E" w:rsidRPr="005D1CE2">
          <w:rPr>
            <w:rStyle w:val="Hyperlink"/>
          </w:rPr>
          <w:t>https://chrome.google.com/webstore/bcnccmamhmcabokipgjechdeealcmdbe</w:t>
        </w:r>
      </w:hyperlink>
    </w:p>
    <w:p w14:paraId="5FF796C4" w14:textId="592DE68F" w:rsidR="00E6073C" w:rsidRDefault="00E6073C" w:rsidP="00275321">
      <w:pPr>
        <w:pStyle w:val="ListParagraph"/>
        <w:numPr>
          <w:ilvl w:val="0"/>
          <w:numId w:val="38"/>
        </w:numPr>
        <w:spacing w:line="360" w:lineRule="auto"/>
        <w:jc w:val="left"/>
      </w:pPr>
      <w:r>
        <w:t>e-Dnevnik Plus za nastavnike:</w:t>
      </w:r>
      <w:r w:rsidR="00902C1E">
        <w:br/>
      </w:r>
      <w:hyperlink r:id="rId69" w:history="1">
        <w:r w:rsidR="00902C1E" w:rsidRPr="005D1CE2">
          <w:rPr>
            <w:rStyle w:val="Hyperlink"/>
          </w:rPr>
          <w:t xml:space="preserve">https://chrome.google.com/webstore/ </w:t>
        </w:r>
        <w:proofErr w:type="spellStart"/>
        <w:r w:rsidR="00902C1E" w:rsidRPr="005D1CE2">
          <w:rPr>
            <w:rStyle w:val="Hyperlink"/>
          </w:rPr>
          <w:t>jefappmpehdgllijkjpekdmkbmbigbnl</w:t>
        </w:r>
        <w:proofErr w:type="spellEnd"/>
      </w:hyperlink>
    </w:p>
    <w:p w14:paraId="0BEFF61E" w14:textId="77777777" w:rsidR="00902C1E" w:rsidRDefault="00902C1E" w:rsidP="00275321"/>
    <w:p w14:paraId="50039A0C" w14:textId="07FCE528" w:rsidR="00334332" w:rsidRPr="008D1D7C" w:rsidRDefault="002F6D7B" w:rsidP="00275321">
      <w:r w:rsidRPr="008D1D7C">
        <w:t>Nakon učitanog odredišta</w:t>
      </w:r>
      <w:r w:rsidR="00334332" w:rsidRPr="008D1D7C">
        <w:t>, desno od naslova „e-Dnevnik Plus“, nalazi se gumb „</w:t>
      </w:r>
      <w:r w:rsidR="00334332" w:rsidRPr="008D1D7C">
        <w:rPr>
          <w:b/>
        </w:rPr>
        <w:t>Dodaj u Chrome“</w:t>
      </w:r>
      <w:r w:rsidR="00334332" w:rsidRPr="008D1D7C">
        <w:t xml:space="preserve"> ili „</w:t>
      </w:r>
      <w:proofErr w:type="spellStart"/>
      <w:r w:rsidR="00334332" w:rsidRPr="008D1D7C">
        <w:rPr>
          <w:b/>
        </w:rPr>
        <w:t>Add</w:t>
      </w:r>
      <w:proofErr w:type="spellEnd"/>
      <w:r w:rsidR="00334332" w:rsidRPr="008D1D7C">
        <w:rPr>
          <w:b/>
        </w:rPr>
        <w:t xml:space="preserve"> to Chrome</w:t>
      </w:r>
      <w:r w:rsidR="00334332" w:rsidRPr="008D1D7C">
        <w:t>“, ovisno o zadanom jeziku preglednika.</w:t>
      </w:r>
      <w:r w:rsidR="00275321" w:rsidRPr="008D1D7C">
        <w:t xml:space="preserve"> </w:t>
      </w:r>
      <w:r w:rsidR="00334332" w:rsidRPr="008D1D7C">
        <w:t>Klikom na gumb potrebno je prihvatiti dva dopuštenja:</w:t>
      </w:r>
    </w:p>
    <w:p w14:paraId="2A12C74F" w14:textId="33A3C98E" w:rsidR="00334332" w:rsidRPr="008D1D7C" w:rsidRDefault="00334332" w:rsidP="00507DBF">
      <w:pPr>
        <w:pStyle w:val="ListParagraph"/>
        <w:numPr>
          <w:ilvl w:val="0"/>
          <w:numId w:val="24"/>
        </w:numPr>
        <w:spacing w:line="360" w:lineRule="auto"/>
        <w:jc w:val="left"/>
      </w:pPr>
      <w:r w:rsidRPr="008D1D7C">
        <w:t>Mogućnost mijenjanja sadržaja određenih web-stranica</w:t>
      </w:r>
    </w:p>
    <w:p w14:paraId="5F46F24B" w14:textId="0C19FAE6" w:rsidR="00C8240A" w:rsidRPr="008D1D7C" w:rsidRDefault="00334332" w:rsidP="00507DBF">
      <w:pPr>
        <w:pStyle w:val="ListParagraph"/>
        <w:numPr>
          <w:ilvl w:val="0"/>
          <w:numId w:val="24"/>
        </w:numPr>
        <w:spacing w:after="0" w:line="240" w:lineRule="auto"/>
        <w:jc w:val="left"/>
      </w:pPr>
      <w:r w:rsidRPr="008D1D7C">
        <w:t>Čitanje povijesti pretraživanja</w:t>
      </w:r>
      <w:r w:rsidR="000B406D" w:rsidRPr="008D1D7C">
        <w:t xml:space="preserve"> (praćenje otvorenih kartica)</w:t>
      </w:r>
      <w:r w:rsidRPr="008D1D7C">
        <w:t xml:space="preserve">, kako bi se </w:t>
      </w:r>
      <w:r w:rsidRPr="00F86201">
        <w:t>proširenje</w:t>
      </w:r>
      <w:r w:rsidR="00C8240A" w:rsidRPr="008D1D7C">
        <w:rPr>
          <w:i/>
        </w:rPr>
        <w:t xml:space="preserve"> </w:t>
      </w:r>
      <w:r w:rsidRPr="008D1D7C">
        <w:t>aktiviralo</w:t>
      </w:r>
      <w:r w:rsidR="00275321" w:rsidRPr="008D1D7C">
        <w:t xml:space="preserve"> </w:t>
      </w:r>
      <w:r w:rsidRPr="008D1D7C">
        <w:t>samo na stranic</w:t>
      </w:r>
      <w:r w:rsidR="000B406D" w:rsidRPr="008D1D7C">
        <w:t>i e-</w:t>
      </w:r>
      <w:r w:rsidRPr="008D1D7C">
        <w:t>Dnevnika</w:t>
      </w:r>
      <w:r w:rsidR="00C8240A" w:rsidRPr="008D1D7C">
        <w:br/>
      </w:r>
    </w:p>
    <w:p w14:paraId="36A87FAE" w14:textId="00751701" w:rsidR="00686607" w:rsidRPr="008D1D7C" w:rsidRDefault="00686607">
      <w:pPr>
        <w:jc w:val="left"/>
        <w:rPr>
          <w:noProof/>
        </w:rPr>
      </w:pPr>
      <w:r w:rsidRPr="008D1D7C">
        <w:rPr>
          <w:noProof/>
        </w:rPr>
        <w:br w:type="page"/>
      </w:r>
    </w:p>
    <w:p w14:paraId="41CB15BC" w14:textId="2183B70F" w:rsidR="007D6367" w:rsidRPr="008D1D7C" w:rsidRDefault="007D6367" w:rsidP="007D6367">
      <w:r w:rsidRPr="008D1D7C">
        <w:lastRenderedPageBreak/>
        <w:t>Na slici su</w:t>
      </w:r>
      <w:r w:rsidR="00686607" w:rsidRPr="008D1D7C">
        <w:t>,</w:t>
      </w:r>
      <w:r w:rsidRPr="008D1D7C">
        <w:t xml:space="preserve"> uz ostalo</w:t>
      </w:r>
      <w:r w:rsidR="00686607" w:rsidRPr="008D1D7C">
        <w:t>,</w:t>
      </w:r>
      <w:r w:rsidRPr="008D1D7C">
        <w:t xml:space="preserve"> prikazana dva najčešća dopuštenja, bez kojih ni većina ostalih </w:t>
      </w:r>
      <w:r w:rsidRPr="00F86201">
        <w:t>proširenja</w:t>
      </w:r>
      <w:r w:rsidRPr="008D1D7C">
        <w:rPr>
          <w:i/>
        </w:rPr>
        <w:t xml:space="preserve"> </w:t>
      </w:r>
      <w:r w:rsidRPr="008D1D7C">
        <w:t>ne radi.</w:t>
      </w:r>
    </w:p>
    <w:p w14:paraId="51B024BD" w14:textId="77777777" w:rsidR="00832D19" w:rsidRPr="008D1D7C" w:rsidRDefault="00832D19" w:rsidP="007D6367"/>
    <w:p w14:paraId="679C5062" w14:textId="77777777" w:rsidR="00EF3EFD" w:rsidRPr="008D1D7C" w:rsidRDefault="000E58C9" w:rsidP="00E6126B">
      <w:pPr>
        <w:keepNext/>
      </w:pPr>
      <w:r w:rsidRPr="008D1D7C">
        <w:rPr>
          <w:noProof/>
          <w:lang w:eastAsia="hr-HR"/>
        </w:rPr>
        <w:drawing>
          <wp:inline distT="0" distB="0" distL="0" distR="0" wp14:anchorId="621B8C22" wp14:editId="53BFD21F">
            <wp:extent cx="6480810" cy="1773141"/>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27131"/>
                    <a:stretch/>
                  </pic:blipFill>
                  <pic:spPr bwMode="auto">
                    <a:xfrm>
                      <a:off x="0" y="0"/>
                      <a:ext cx="6480810" cy="1773141"/>
                    </a:xfrm>
                    <a:prstGeom prst="rect">
                      <a:avLst/>
                    </a:prstGeom>
                    <a:ln>
                      <a:noFill/>
                    </a:ln>
                    <a:extLst>
                      <a:ext uri="{53640926-AAD7-44D8-BBD7-CCE9431645EC}">
                        <a14:shadowObscured xmlns:a14="http://schemas.microsoft.com/office/drawing/2010/main"/>
                      </a:ext>
                    </a:extLst>
                  </pic:spPr>
                </pic:pic>
              </a:graphicData>
            </a:graphic>
          </wp:inline>
        </w:drawing>
      </w:r>
    </w:p>
    <w:p w14:paraId="4C5C2357" w14:textId="4E15C4E2" w:rsidR="00A61CC1" w:rsidRPr="008D1D7C" w:rsidRDefault="00EF3EFD" w:rsidP="00E6126B">
      <w:pPr>
        <w:pStyle w:val="Caption"/>
      </w:pPr>
      <w:bookmarkStart w:id="11" w:name="_Toc52484725"/>
      <w:r w:rsidRPr="008D1D7C">
        <w:t xml:space="preserve">Slika </w:t>
      </w:r>
      <w:fldSimple w:instr=" SEQ Slika \* ARABIC ">
        <w:r w:rsidR="00E26EFF">
          <w:rPr>
            <w:noProof/>
          </w:rPr>
          <w:t>1</w:t>
        </w:r>
      </w:fldSimple>
      <w:r w:rsidR="009508F0" w:rsidRPr="008D1D7C">
        <w:t xml:space="preserve"> – </w:t>
      </w:r>
      <w:r w:rsidRPr="008D1D7C">
        <w:t>Preuzimanje</w:t>
      </w:r>
      <w:bookmarkEnd w:id="11"/>
      <w:r w:rsidR="009508F0" w:rsidRPr="008D1D7C">
        <w:br/>
      </w:r>
    </w:p>
    <w:p w14:paraId="3FADD26E" w14:textId="7D454440" w:rsidR="00832D19" w:rsidRPr="008D1D7C" w:rsidRDefault="005531C3" w:rsidP="00E6126B">
      <w:r w:rsidRPr="008D1D7C">
        <w:t xml:space="preserve">Na mobilnim uređajima </w:t>
      </w:r>
      <w:r w:rsidRPr="00F86201">
        <w:t>proširenje</w:t>
      </w:r>
      <w:r w:rsidRPr="008D1D7C">
        <w:t xml:space="preserve"> se može preuzeti samo ako je korisnik prijavljen u Chrome aplikaciju</w:t>
      </w:r>
      <w:r w:rsidR="000E58C9" w:rsidRPr="008D1D7C">
        <w:t xml:space="preserve"> i ima omogućenu sinkronizaciju. Tad</w:t>
      </w:r>
      <w:r w:rsidR="002C3ED0" w:rsidRPr="008D1D7C">
        <w:t>a</w:t>
      </w:r>
      <w:r w:rsidR="000E58C9" w:rsidRPr="008D1D7C">
        <w:t xml:space="preserve"> </w:t>
      </w:r>
      <w:r w:rsidRPr="008D1D7C">
        <w:t>gumb ima naziv „</w:t>
      </w:r>
      <w:proofErr w:type="spellStart"/>
      <w:r w:rsidRPr="008D1D7C">
        <w:rPr>
          <w:b/>
        </w:rPr>
        <w:t>Add</w:t>
      </w:r>
      <w:proofErr w:type="spellEnd"/>
      <w:r w:rsidRPr="008D1D7C">
        <w:rPr>
          <w:b/>
        </w:rPr>
        <w:t xml:space="preserve"> to Desktop</w:t>
      </w:r>
      <w:r w:rsidRPr="008D1D7C">
        <w:t>“ ili „</w:t>
      </w:r>
      <w:r w:rsidRPr="008D1D7C">
        <w:rPr>
          <w:b/>
        </w:rPr>
        <w:t>Dodaj na radnu površinu</w:t>
      </w:r>
      <w:r w:rsidRPr="008D1D7C">
        <w:t>“.</w:t>
      </w:r>
      <w:r w:rsidR="00A61CC1" w:rsidRPr="008D1D7C">
        <w:t xml:space="preserve"> Nažalost, </w:t>
      </w:r>
      <w:r w:rsidR="00A61CC1" w:rsidRPr="00F86201">
        <w:t>proširenja</w:t>
      </w:r>
      <w:r w:rsidR="00A61CC1" w:rsidRPr="008D1D7C">
        <w:t xml:space="preserve"> još uvijek nisu omogućena na mobilnim uređajima. Moguće ih je preuzeti na Google račun te se tada instaliraju automatski na svim računalima</w:t>
      </w:r>
      <w:r w:rsidR="002C3ED0" w:rsidRPr="008D1D7C">
        <w:t xml:space="preserve"> gdje je korisnik prijavljen u Chrome</w:t>
      </w:r>
      <w:r w:rsidR="00A61CC1" w:rsidRPr="008D1D7C">
        <w:t>.</w:t>
      </w:r>
    </w:p>
    <w:p w14:paraId="406FB344" w14:textId="44B9CDF6" w:rsidR="002C3ED0" w:rsidRPr="008D1D7C" w:rsidRDefault="00686607" w:rsidP="00E6126B">
      <w:r w:rsidRPr="008D1D7C">
        <w:rPr>
          <w:noProof/>
          <w:lang w:eastAsia="hr-HR"/>
        </w:rPr>
        <w:drawing>
          <wp:anchor distT="0" distB="0" distL="114300" distR="114300" simplePos="0" relativeHeight="251645440" behindDoc="1" locked="0" layoutInCell="1" allowOverlap="1" wp14:anchorId="317CCB61" wp14:editId="03A033E1">
            <wp:simplePos x="0" y="0"/>
            <wp:positionH relativeFrom="margin">
              <wp:align>left</wp:align>
            </wp:positionH>
            <wp:positionV relativeFrom="paragraph">
              <wp:posOffset>204304</wp:posOffset>
            </wp:positionV>
            <wp:extent cx="2165985" cy="4261485"/>
            <wp:effectExtent l="0" t="0" r="5715" b="5715"/>
            <wp:wrapSquare wrapText="bothSides"/>
            <wp:docPr id="268"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 1"/>
                    <pic:cNvPicPr/>
                  </pic:nvPicPr>
                  <pic:blipFill rotWithShape="1">
                    <a:blip r:embed="rId71" r:link="rId72" cstate="print">
                      <a:extLst>
                        <a:ext uri="{28A0092B-C50C-407E-A947-70E740481C1C}">
                          <a14:useLocalDpi xmlns:a14="http://schemas.microsoft.com/office/drawing/2010/main" val="0"/>
                        </a:ext>
                      </a:extLst>
                    </a:blip>
                    <a:srcRect t="4916" b="4216"/>
                    <a:stretch/>
                  </pic:blipFill>
                  <pic:spPr bwMode="auto">
                    <a:xfrm>
                      <a:off x="0" y="0"/>
                      <a:ext cx="2165985" cy="4261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09B386" w14:textId="4EA77F1D" w:rsidR="002C3ED0" w:rsidRPr="008D1D7C" w:rsidRDefault="002C3ED0" w:rsidP="002C3ED0">
      <w:pPr>
        <w:ind w:left="4820"/>
        <w:rPr>
          <w:b/>
        </w:rPr>
      </w:pPr>
      <w:r w:rsidRPr="00F86201">
        <w:rPr>
          <w:b/>
        </w:rPr>
        <w:t>Proširenje</w:t>
      </w:r>
      <w:r w:rsidRPr="008D1D7C">
        <w:rPr>
          <w:b/>
        </w:rPr>
        <w:t xml:space="preserve"> se može deinstalirati na 3 načina:</w:t>
      </w:r>
    </w:p>
    <w:p w14:paraId="0AC448CA" w14:textId="6C0C3206" w:rsidR="002C3ED0" w:rsidRPr="008D1D7C" w:rsidRDefault="002C3ED0" w:rsidP="00507DBF">
      <w:pPr>
        <w:pStyle w:val="ListParagraph"/>
        <w:numPr>
          <w:ilvl w:val="0"/>
          <w:numId w:val="30"/>
        </w:numPr>
        <w:spacing w:after="240" w:line="288" w:lineRule="auto"/>
        <w:ind w:left="4819" w:hanging="357"/>
      </w:pPr>
      <w:r w:rsidRPr="008D1D7C">
        <w:t xml:space="preserve">Na mjestu gdje se </w:t>
      </w:r>
      <w:r w:rsidRPr="00F86201">
        <w:t>proširenje</w:t>
      </w:r>
      <w:r w:rsidRPr="008D1D7C">
        <w:t xml:space="preserve"> dodalo u preglednik.</w:t>
      </w:r>
    </w:p>
    <w:p w14:paraId="4BFB1D80" w14:textId="32CC8B63" w:rsidR="002C3ED0" w:rsidRPr="008D1D7C" w:rsidRDefault="002C3ED0" w:rsidP="00507DBF">
      <w:pPr>
        <w:pStyle w:val="ListParagraph"/>
        <w:numPr>
          <w:ilvl w:val="0"/>
          <w:numId w:val="30"/>
        </w:numPr>
        <w:spacing w:after="240" w:line="288" w:lineRule="auto"/>
        <w:ind w:left="4819" w:hanging="357"/>
      </w:pPr>
      <w:r w:rsidRPr="008D1D7C">
        <w:t xml:space="preserve">Desnim klikom na ikonu </w:t>
      </w:r>
      <w:r w:rsidRPr="00F86201">
        <w:t>proširenja</w:t>
      </w:r>
      <w:r w:rsidRPr="008D1D7C">
        <w:t xml:space="preserve"> i „Ukloni iz preglednika“.</w:t>
      </w:r>
    </w:p>
    <w:p w14:paraId="165E4624" w14:textId="525123C2" w:rsidR="002C3ED0" w:rsidRPr="008D1D7C" w:rsidRDefault="002C3ED0" w:rsidP="00507DBF">
      <w:pPr>
        <w:pStyle w:val="ListParagraph"/>
        <w:numPr>
          <w:ilvl w:val="0"/>
          <w:numId w:val="30"/>
        </w:numPr>
        <w:spacing w:after="240" w:line="288" w:lineRule="auto"/>
        <w:ind w:left="4819" w:hanging="357"/>
      </w:pPr>
      <w:r w:rsidRPr="008D1D7C">
        <w:t xml:space="preserve">U postavkama preglednika gdje se nalaze opcije za sva instalirana </w:t>
      </w:r>
      <w:r w:rsidRPr="00F86201">
        <w:t>proširenja</w:t>
      </w:r>
      <w:r w:rsidRPr="008D1D7C">
        <w:t xml:space="preserve"> (</w:t>
      </w:r>
      <w:hyperlink r:id="rId73" w:history="1">
        <w:r w:rsidRPr="004C6E0A">
          <w:rPr>
            <w:rStyle w:val="Hyperlink"/>
          </w:rPr>
          <w:t>chrome://extensions/</w:t>
        </w:r>
      </w:hyperlink>
      <w:r w:rsidRPr="008D1D7C">
        <w:t>)</w:t>
      </w:r>
      <w:r w:rsidR="0052732D" w:rsidRPr="008D1D7C">
        <w:t>.</w:t>
      </w:r>
    </w:p>
    <w:p w14:paraId="7159857F" w14:textId="1895A593" w:rsidR="0052732D" w:rsidRDefault="0052732D" w:rsidP="0052732D">
      <w:pPr>
        <w:pStyle w:val="ListParagraph"/>
        <w:ind w:left="4819"/>
        <w:contextualSpacing w:val="0"/>
      </w:pPr>
      <w:r w:rsidRPr="008D1D7C">
        <w:br/>
        <w:t xml:space="preserve">Nakon deinstalacije brišu se svi spremljeni podaci i otvara se </w:t>
      </w:r>
      <w:r w:rsidR="00850E29" w:rsidRPr="008D1D7C">
        <w:t>kartica „Deinstalacija“</w:t>
      </w:r>
      <w:r w:rsidR="003A4822" w:rsidRPr="003A4822">
        <w:t xml:space="preserve"> </w:t>
      </w:r>
      <w:r w:rsidR="00A11E0C">
        <w:t>(</w:t>
      </w:r>
      <w:hyperlink w:anchor="_Sastav_web-stranice" w:history="1">
        <w:r w:rsidR="00A11E0C" w:rsidRPr="003A4822">
          <w:rPr>
            <w:rStyle w:val="Hyperlink"/>
          </w:rPr>
          <w:t>točka 6.1</w:t>
        </w:r>
      </w:hyperlink>
      <w:r w:rsidR="00A11E0C">
        <w:t>)</w:t>
      </w:r>
      <w:r w:rsidR="004C6E0A">
        <w:t>.</w:t>
      </w:r>
      <w:r w:rsidR="00A11E0C">
        <w:t xml:space="preserve"> </w:t>
      </w:r>
    </w:p>
    <w:p w14:paraId="590F57CE" w14:textId="54519C44" w:rsidR="00AD0D57" w:rsidRDefault="00AD0D57" w:rsidP="00AD0D57"/>
    <w:p w14:paraId="59E4CE38" w14:textId="77777777" w:rsidR="004C6E0A" w:rsidRDefault="004C6E0A" w:rsidP="00AD0D57"/>
    <w:p w14:paraId="0BAE7051" w14:textId="6967BE20" w:rsidR="00AD0D57" w:rsidRDefault="00AD0D57" w:rsidP="0052732D">
      <w:pPr>
        <w:pStyle w:val="ListParagraph"/>
        <w:ind w:left="4819"/>
        <w:contextualSpacing w:val="0"/>
      </w:pPr>
      <w:r>
        <w:t>Na svim mjestima preuzimanja je navedeno:</w:t>
      </w:r>
    </w:p>
    <w:p w14:paraId="4BF5CD8E" w14:textId="70B1396D" w:rsidR="00AD0D57" w:rsidRPr="00AD0D57" w:rsidRDefault="00AD0D57" w:rsidP="0052732D">
      <w:pPr>
        <w:pStyle w:val="ListParagraph"/>
        <w:ind w:left="4819"/>
        <w:contextualSpacing w:val="0"/>
        <w:rPr>
          <w:b/>
          <w:bCs/>
          <w:color w:val="FF0000"/>
        </w:rPr>
      </w:pPr>
      <w:r w:rsidRPr="00AD0D57">
        <w:rPr>
          <w:b/>
          <w:bCs/>
          <w:color w:val="FF0000"/>
        </w:rPr>
        <w:t xml:space="preserve">„Ovo </w:t>
      </w:r>
      <w:r w:rsidRPr="00F86201">
        <w:rPr>
          <w:b/>
          <w:bCs/>
          <w:iCs/>
          <w:color w:val="FF0000"/>
        </w:rPr>
        <w:t>proširenje</w:t>
      </w:r>
      <w:r w:rsidRPr="00AD0D57">
        <w:rPr>
          <w:b/>
          <w:bCs/>
          <w:color w:val="FF0000"/>
        </w:rPr>
        <w:t xml:space="preserve"> nije službena CARNET-ova aplikacija.“</w:t>
      </w:r>
    </w:p>
    <w:p w14:paraId="59F4ED34" w14:textId="66D16477" w:rsidR="00AD0D57" w:rsidRPr="008D1D7C" w:rsidRDefault="00AD0D57" w:rsidP="0052732D">
      <w:pPr>
        <w:pStyle w:val="ListParagraph"/>
        <w:ind w:left="4819"/>
        <w:contextualSpacing w:val="0"/>
      </w:pPr>
      <w:r>
        <w:t xml:space="preserve">Dakle, CARNet nije uključen u izradu </w:t>
      </w:r>
      <w:r w:rsidRPr="00F86201">
        <w:rPr>
          <w:iCs/>
        </w:rPr>
        <w:t>proširenja</w:t>
      </w:r>
      <w:r>
        <w:t>, ali od njih dobivam informacije vezane za promjene u e-Dnevniku kako bi</w:t>
      </w:r>
      <w:r w:rsidR="003A4822">
        <w:t>h</w:t>
      </w:r>
      <w:r>
        <w:t xml:space="preserve"> mogao pravovremeno ažurirati </w:t>
      </w:r>
      <w:r w:rsidRPr="00F86201">
        <w:rPr>
          <w:iCs/>
        </w:rPr>
        <w:t>proširenje</w:t>
      </w:r>
      <w:r>
        <w:t>.</w:t>
      </w:r>
    </w:p>
    <w:p w14:paraId="76911F97" w14:textId="64BEBE51" w:rsidR="00686607" w:rsidRPr="00AD0D57" w:rsidRDefault="004C6E0A" w:rsidP="00AD0D57">
      <w:r w:rsidRPr="008D1D7C">
        <w:rPr>
          <w:noProof/>
          <w:lang w:eastAsia="hr-HR"/>
        </w:rPr>
        <mc:AlternateContent>
          <mc:Choice Requires="wps">
            <w:drawing>
              <wp:anchor distT="0" distB="0" distL="114300" distR="114300" simplePos="0" relativeHeight="251659776" behindDoc="0" locked="0" layoutInCell="1" allowOverlap="1" wp14:anchorId="4B83AF41" wp14:editId="691F2C8B">
                <wp:simplePos x="0" y="0"/>
                <wp:positionH relativeFrom="column">
                  <wp:posOffset>-57481</wp:posOffset>
                </wp:positionH>
                <wp:positionV relativeFrom="paragraph">
                  <wp:posOffset>4168</wp:posOffset>
                </wp:positionV>
                <wp:extent cx="2305050" cy="387350"/>
                <wp:effectExtent l="0" t="0" r="0" b="0"/>
                <wp:wrapSquare wrapText="bothSides"/>
                <wp:docPr id="319" name="Text Box 319"/>
                <wp:cNvGraphicFramePr/>
                <a:graphic xmlns:a="http://schemas.openxmlformats.org/drawingml/2006/main">
                  <a:graphicData uri="http://schemas.microsoft.com/office/word/2010/wordprocessingShape">
                    <wps:wsp>
                      <wps:cNvSpPr txBox="1"/>
                      <wps:spPr>
                        <a:xfrm>
                          <a:off x="0" y="0"/>
                          <a:ext cx="2305050" cy="387350"/>
                        </a:xfrm>
                        <a:prstGeom prst="rect">
                          <a:avLst/>
                        </a:prstGeom>
                        <a:solidFill>
                          <a:prstClr val="white"/>
                        </a:solidFill>
                        <a:ln>
                          <a:noFill/>
                        </a:ln>
                      </wps:spPr>
                      <wps:txbx>
                        <w:txbxContent>
                          <w:p w14:paraId="50C348E5" w14:textId="79280A41" w:rsidR="00393090" w:rsidRPr="001F49C5" w:rsidRDefault="00393090" w:rsidP="00E6126B">
                            <w:pPr>
                              <w:pStyle w:val="Caption"/>
                              <w:rPr>
                                <w:noProof/>
                              </w:rPr>
                            </w:pPr>
                            <w:bookmarkStart w:id="12" w:name="_Toc52484726"/>
                            <w:r>
                              <w:t xml:space="preserve">Slika </w:t>
                            </w:r>
                            <w:fldSimple w:instr=" SEQ Slika \* ARABIC ">
                              <w:r>
                                <w:rPr>
                                  <w:noProof/>
                                </w:rPr>
                                <w:t>2</w:t>
                              </w:r>
                            </w:fldSimple>
                            <w:r>
                              <w:t xml:space="preserve"> – Preuzimanje preko mobitela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3AF41" id="Text Box 319" o:spid="_x0000_s1027" type="#_x0000_t202" style="position:absolute;left:0;text-align:left;margin-left:-4.55pt;margin-top:.35pt;width:181.5pt;height:3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" stroked="f">
                <v:textbox inset="0,0,0,0">
                  <w:txbxContent>
                    <w:p w14:paraId="50C348E5" w14:textId="79280A41" w:rsidR="00393090" w:rsidRPr="001F49C5" w:rsidRDefault="00393090" w:rsidP="00E6126B">
                      <w:pPr>
                        <w:pStyle w:val="Caption"/>
                        <w:rPr>
                          <w:noProof/>
                        </w:rPr>
                      </w:pPr>
                      <w:bookmarkStart w:id="13" w:name="_Toc52484726"/>
                      <w:r>
                        <w:t xml:space="preserve">Slika </w:t>
                      </w:r>
                      <w:fldSimple w:instr=" SEQ Slika \* ARABIC ">
                        <w:r>
                          <w:rPr>
                            <w:noProof/>
                          </w:rPr>
                          <w:t>2</w:t>
                        </w:r>
                      </w:fldSimple>
                      <w:r>
                        <w:t xml:space="preserve"> – Preuzimanje preko mobitela</w:t>
                      </w:r>
                      <w:bookmarkEnd w:id="13"/>
                    </w:p>
                  </w:txbxContent>
                </v:textbox>
                <w10:wrap type="square"/>
              </v:shape>
            </w:pict>
          </mc:Fallback>
        </mc:AlternateContent>
      </w:r>
    </w:p>
    <w:p w14:paraId="53A9E92E" w14:textId="21023024" w:rsidR="00F54DFD" w:rsidRPr="008D1D7C" w:rsidRDefault="00F54DFD" w:rsidP="00F54DFD">
      <w:pPr>
        <w:pStyle w:val="NoSpacing"/>
      </w:pPr>
    </w:p>
    <w:p w14:paraId="75AE7775" w14:textId="6FE35E5B" w:rsidR="00F54DFD" w:rsidRPr="008D1D7C" w:rsidRDefault="00527B50" w:rsidP="00F54DFD">
      <w:pPr>
        <w:pStyle w:val="NoSpacing"/>
      </w:pPr>
      <w:bookmarkStart w:id="14" w:name="_Toc28029720"/>
      <w:r w:rsidRPr="008D1D7C">
        <w:rPr>
          <w:noProof/>
          <w:lang w:eastAsia="hr-HR"/>
        </w:rPr>
        <w:drawing>
          <wp:anchor distT="0" distB="0" distL="114300" distR="114300" simplePos="0" relativeHeight="251643392" behindDoc="1" locked="0" layoutInCell="1" allowOverlap="1" wp14:anchorId="182CB1F5" wp14:editId="71384D33">
            <wp:simplePos x="0" y="0"/>
            <wp:positionH relativeFrom="column">
              <wp:posOffset>1027126</wp:posOffset>
            </wp:positionH>
            <wp:positionV relativeFrom="paragraph">
              <wp:posOffset>7620</wp:posOffset>
            </wp:positionV>
            <wp:extent cx="1978025" cy="1978025"/>
            <wp:effectExtent l="0" t="0" r="0" b="0"/>
            <wp:wrapNone/>
            <wp:docPr id="1" name="Picture 1" descr="Slikovni rezultat za chrom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kovni rezultat za chrome ico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78025" cy="1978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1D7C">
        <w:rPr>
          <w:noProof/>
          <w:lang w:eastAsia="hr-HR"/>
        </w:rPr>
        <w:drawing>
          <wp:anchor distT="0" distB="0" distL="114300" distR="114300" simplePos="0" relativeHeight="251642368" behindDoc="1" locked="0" layoutInCell="1" allowOverlap="1" wp14:anchorId="55EF35DA" wp14:editId="1AA1B05B">
            <wp:simplePos x="0" y="0"/>
            <wp:positionH relativeFrom="margin">
              <wp:posOffset>2409190</wp:posOffset>
            </wp:positionH>
            <wp:positionV relativeFrom="paragraph">
              <wp:posOffset>179070</wp:posOffset>
            </wp:positionV>
            <wp:extent cx="1662430" cy="1642110"/>
            <wp:effectExtent l="0" t="0" r="0" b="0"/>
            <wp:wrapNone/>
            <wp:docPr id="2" name="Picture 2" descr="Slikovni rezultat za oper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kovni rezultat za opera ico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62430" cy="164211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4"/>
    </w:p>
    <w:p w14:paraId="4D1D7159" w14:textId="2C20CC42" w:rsidR="00F54DFD" w:rsidRPr="008D1D7C" w:rsidRDefault="00527B50" w:rsidP="00F54DFD">
      <w:r>
        <w:rPr>
          <w:noProof/>
          <w:lang w:eastAsia="hr-HR"/>
        </w:rPr>
        <w:drawing>
          <wp:anchor distT="0" distB="0" distL="114300" distR="114300" simplePos="0" relativeHeight="251568638" behindDoc="1" locked="0" layoutInCell="1" allowOverlap="1" wp14:anchorId="4BFDE992" wp14:editId="0F38CE84">
            <wp:simplePos x="0" y="0"/>
            <wp:positionH relativeFrom="column">
              <wp:posOffset>3681730</wp:posOffset>
            </wp:positionH>
            <wp:positionV relativeFrom="paragraph">
              <wp:posOffset>-29845</wp:posOffset>
            </wp:positionV>
            <wp:extent cx="1645147" cy="1645147"/>
            <wp:effectExtent l="0" t="0" r="0" b="0"/>
            <wp:wrapNone/>
            <wp:docPr id="431" name="Picture 431" descr="Microsoft finally throw in the towel - Musing and Mut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soft finally throw in the towel - Musing and Mutteri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49950" cy="1649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741D73" w14:textId="47EB05B5" w:rsidR="00F54DFD" w:rsidRPr="008D1D7C" w:rsidRDefault="00F54DFD" w:rsidP="00F54DFD"/>
    <w:p w14:paraId="5F0E1F2D" w14:textId="094C0B98" w:rsidR="00F54DFD" w:rsidRPr="008D1D7C" w:rsidRDefault="00EB096D" w:rsidP="00EB096D">
      <w:pPr>
        <w:tabs>
          <w:tab w:val="left" w:pos="2622"/>
        </w:tabs>
      </w:pPr>
      <w:r w:rsidRPr="008D1D7C">
        <w:tab/>
      </w:r>
    </w:p>
    <w:p w14:paraId="0CAF901A" w14:textId="4690B0F8" w:rsidR="00F54DFD" w:rsidRPr="008D1D7C" w:rsidRDefault="00F54DFD" w:rsidP="00F54DFD"/>
    <w:p w14:paraId="686B68DD" w14:textId="77777777" w:rsidR="00F54DFD" w:rsidRPr="008D1D7C" w:rsidRDefault="00F54DFD" w:rsidP="00F54DFD"/>
    <w:p w14:paraId="3082DCD6" w14:textId="21D77FE0" w:rsidR="00F54DFD" w:rsidRPr="008D1D7C" w:rsidRDefault="00F54DFD" w:rsidP="00F54DFD">
      <w:r w:rsidRPr="008D1D7C">
        <w:rPr>
          <w:noProof/>
          <w:lang w:eastAsia="hr-HR"/>
        </w:rPr>
        <mc:AlternateContent>
          <mc:Choice Requires="wps">
            <w:drawing>
              <wp:anchor distT="45720" distB="45720" distL="114300" distR="114300" simplePos="0" relativeHeight="251577856" behindDoc="0" locked="0" layoutInCell="1" allowOverlap="1" wp14:anchorId="7505E049" wp14:editId="106F6643">
                <wp:simplePos x="0" y="0"/>
                <wp:positionH relativeFrom="margin">
                  <wp:align>center</wp:align>
                </wp:positionH>
                <wp:positionV relativeFrom="paragraph">
                  <wp:posOffset>215596</wp:posOffset>
                </wp:positionV>
                <wp:extent cx="4420594" cy="301625"/>
                <wp:effectExtent l="0" t="0" r="0" b="31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594" cy="301625"/>
                        </a:xfrm>
                        <a:prstGeom prst="rect">
                          <a:avLst/>
                        </a:prstGeom>
                        <a:noFill/>
                        <a:ln w="9525">
                          <a:noFill/>
                          <a:miter lim="800000"/>
                          <a:headEnd/>
                          <a:tailEnd/>
                        </a:ln>
                      </wps:spPr>
                      <wps:txbx>
                        <w:txbxContent>
                          <w:p w14:paraId="4CBDD2DC" w14:textId="4F93565E" w:rsidR="00393090" w:rsidRPr="00745D5C" w:rsidRDefault="00393090" w:rsidP="00527B50">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5D5C">
                              <w:rPr>
                                <w:rFonts w:ascii="Helvetica" w:eastAsiaTheme="majorEastAsia" w:hAnsi="Helvetica" w:cstheme="majorBidi"/>
                                <w:color w:val="2296DA"/>
                                <w:sz w:val="28"/>
                                <w:szCs w:val="28"/>
                              </w:rPr>
                              <w:t>Preglednici</w:t>
                            </w:r>
                            <w:r>
                              <w:rPr>
                                <w:rFonts w:ascii="Helvetica" w:eastAsiaTheme="majorEastAsia" w:hAnsi="Helvetica" w:cstheme="majorBidi"/>
                                <w:color w:val="2296DA"/>
                                <w:sz w:val="28"/>
                                <w:szCs w:val="28"/>
                              </w:rPr>
                              <w:t xml:space="preserve"> Chrome, Opera i Edge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5E049" id="_x0000_s1028" type="#_x0000_t202" style="position:absolute;left:0;text-align:left;margin-left:0;margin-top:17pt;width:348.1pt;height:23.75pt;z-index:2515778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" filled="f" stroked="f">
                <v:textbox>
                  <w:txbxContent>
                    <w:p w14:paraId="4CBDD2DC" w14:textId="4F93565E" w:rsidR="00393090" w:rsidRPr="00745D5C" w:rsidRDefault="00393090" w:rsidP="00527B50">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5D5C">
                        <w:rPr>
                          <w:rFonts w:ascii="Helvetica" w:eastAsiaTheme="majorEastAsia" w:hAnsi="Helvetica" w:cstheme="majorBidi"/>
                          <w:color w:val="2296DA"/>
                          <w:sz w:val="28"/>
                          <w:szCs w:val="28"/>
                        </w:rPr>
                        <w:t>Preglednici</w:t>
                      </w:r>
                      <w:r>
                        <w:rPr>
                          <w:rFonts w:ascii="Helvetica" w:eastAsiaTheme="majorEastAsia" w:hAnsi="Helvetica" w:cstheme="majorBidi"/>
                          <w:color w:val="2296DA"/>
                          <w:sz w:val="28"/>
                          <w:szCs w:val="28"/>
                        </w:rPr>
                        <w:t xml:space="preserve"> Chrome, Opera i Edge</w:t>
                      </w:r>
                    </w:p>
                  </w:txbxContent>
                </v:textbox>
                <w10:wrap type="square" anchorx="margin"/>
              </v:shape>
            </w:pict>
          </mc:Fallback>
        </mc:AlternateContent>
      </w:r>
    </w:p>
    <w:p w14:paraId="7F6DE960" w14:textId="18304878" w:rsidR="00F54DFD" w:rsidRPr="008D1D7C" w:rsidRDefault="00EB096D" w:rsidP="00F54DFD">
      <w:r w:rsidRPr="008D1D7C">
        <w:rPr>
          <w:noProof/>
          <w:lang w:eastAsia="hr-HR"/>
        </w:rPr>
        <w:drawing>
          <wp:anchor distT="0" distB="0" distL="114300" distR="114300" simplePos="0" relativeHeight="251573760" behindDoc="1" locked="0" layoutInCell="1" allowOverlap="1" wp14:anchorId="1D140508" wp14:editId="76BFD100">
            <wp:simplePos x="0" y="0"/>
            <wp:positionH relativeFrom="margin">
              <wp:align>center</wp:align>
            </wp:positionH>
            <wp:positionV relativeFrom="paragraph">
              <wp:posOffset>251460</wp:posOffset>
            </wp:positionV>
            <wp:extent cx="786130" cy="78613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86130" cy="786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16F83D" w14:textId="0B0574F3" w:rsidR="00F54DFD" w:rsidRPr="008D1D7C" w:rsidRDefault="009508F0" w:rsidP="00F54DFD">
      <w:r w:rsidRPr="008D1D7C">
        <w:rPr>
          <w:noProof/>
          <w:lang w:eastAsia="hr-HR"/>
        </w:rPr>
        <mc:AlternateContent>
          <mc:Choice Requires="wps">
            <w:drawing>
              <wp:anchor distT="0" distB="0" distL="114300" distR="114300" simplePos="0" relativeHeight="251660800" behindDoc="1" locked="0" layoutInCell="1" allowOverlap="1" wp14:anchorId="6B644E6A" wp14:editId="37C1DD78">
                <wp:simplePos x="0" y="0"/>
                <wp:positionH relativeFrom="column">
                  <wp:posOffset>0</wp:posOffset>
                </wp:positionH>
                <wp:positionV relativeFrom="paragraph">
                  <wp:posOffset>6229985</wp:posOffset>
                </wp:positionV>
                <wp:extent cx="6480810" cy="635"/>
                <wp:effectExtent l="0" t="0" r="0" b="0"/>
                <wp:wrapNone/>
                <wp:docPr id="336" name="Text Box 336"/>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27E15227" w14:textId="78466B77" w:rsidR="00393090" w:rsidRPr="00E57BC1" w:rsidRDefault="00393090" w:rsidP="00E6126B">
                            <w:pPr>
                              <w:pStyle w:val="Caption"/>
                              <w:rPr>
                                <w:noProof/>
                              </w:rPr>
                            </w:pPr>
                            <w:bookmarkStart w:id="15" w:name="_Toc52484727"/>
                            <w:r>
                              <w:t xml:space="preserve">Slika </w:t>
                            </w:r>
                            <w:fldSimple w:instr=" SEQ Slika \* ARABIC ">
                              <w:r>
                                <w:rPr>
                                  <w:noProof/>
                                </w:rPr>
                                <w:t>3</w:t>
                              </w:r>
                            </w:fldSimple>
                            <w:r>
                              <w:t xml:space="preserve"> – Tijek preuzimanja</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44E6A" id="Text Box 336" o:spid="_x0000_s1029" type="#_x0000_t202" style="position:absolute;left:0;text-align:left;margin-left:0;margin-top:490.55pt;width:510.3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" stroked="f">
                <v:textbox style="mso-fit-shape-to-text:t" inset="0,0,0,0">
                  <w:txbxContent>
                    <w:p w14:paraId="27E15227" w14:textId="78466B77" w:rsidR="00393090" w:rsidRPr="00E57BC1" w:rsidRDefault="00393090" w:rsidP="00E6126B">
                      <w:pPr>
                        <w:pStyle w:val="Caption"/>
                        <w:rPr>
                          <w:noProof/>
                        </w:rPr>
                      </w:pPr>
                      <w:bookmarkStart w:id="16" w:name="_Toc52484727"/>
                      <w:r>
                        <w:t xml:space="preserve">Slika </w:t>
                      </w:r>
                      <w:fldSimple w:instr=" SEQ Slika \* ARABIC ">
                        <w:r>
                          <w:rPr>
                            <w:noProof/>
                          </w:rPr>
                          <w:t>3</w:t>
                        </w:r>
                      </w:fldSimple>
                      <w:r>
                        <w:t xml:space="preserve"> – Tijek preuzimanja</w:t>
                      </w:r>
                      <w:bookmarkEnd w:id="16"/>
                    </w:p>
                  </w:txbxContent>
                </v:textbox>
              </v:shape>
            </w:pict>
          </mc:Fallback>
        </mc:AlternateContent>
      </w:r>
      <w:r w:rsidR="00F45A04" w:rsidRPr="008D1D7C">
        <w:rPr>
          <w:noProof/>
          <w:lang w:eastAsia="hr-HR"/>
        </w:rPr>
        <w:drawing>
          <wp:anchor distT="0" distB="0" distL="114300" distR="114300" simplePos="0" relativeHeight="251570688" behindDoc="1" locked="0" layoutInCell="1" allowOverlap="1" wp14:anchorId="230B1234" wp14:editId="235A10CC">
            <wp:simplePos x="0" y="0"/>
            <wp:positionH relativeFrom="margin">
              <wp:align>left</wp:align>
            </wp:positionH>
            <wp:positionV relativeFrom="paragraph">
              <wp:posOffset>14147</wp:posOffset>
            </wp:positionV>
            <wp:extent cx="6480810" cy="6159323"/>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alphaModFix amt="12000"/>
                      <a:extLst>
                        <a:ext uri="{28A0092B-C50C-407E-A947-70E740481C1C}">
                          <a14:useLocalDpi xmlns:a14="http://schemas.microsoft.com/office/drawing/2010/main" val="0"/>
                        </a:ext>
                      </a:extLst>
                    </a:blip>
                    <a:stretch>
                      <a:fillRect/>
                    </a:stretch>
                  </pic:blipFill>
                  <pic:spPr>
                    <a:xfrm>
                      <a:off x="0" y="0"/>
                      <a:ext cx="6480810" cy="6159323"/>
                    </a:xfrm>
                    <a:prstGeom prst="rect">
                      <a:avLst/>
                    </a:prstGeom>
                  </pic:spPr>
                </pic:pic>
              </a:graphicData>
            </a:graphic>
            <wp14:sizeRelV relativeFrom="margin">
              <wp14:pctHeight>0</wp14:pctHeight>
            </wp14:sizeRelV>
          </wp:anchor>
        </w:drawing>
      </w:r>
    </w:p>
    <w:p w14:paraId="40244F19" w14:textId="052E1145" w:rsidR="00F54DFD" w:rsidRPr="008D1D7C" w:rsidRDefault="00F54DFD" w:rsidP="00F54DFD"/>
    <w:p w14:paraId="03238855" w14:textId="57D6A191" w:rsidR="00F54DFD" w:rsidRPr="008D1D7C" w:rsidRDefault="00EB096D" w:rsidP="00F54DFD">
      <w:r w:rsidRPr="008D1D7C">
        <w:rPr>
          <w:noProof/>
          <w:lang w:eastAsia="hr-HR"/>
        </w:rPr>
        <w:drawing>
          <wp:anchor distT="0" distB="0" distL="114300" distR="114300" simplePos="0" relativeHeight="251574784" behindDoc="1" locked="0" layoutInCell="1" allowOverlap="1" wp14:anchorId="3E78FE48" wp14:editId="51433188">
            <wp:simplePos x="0" y="0"/>
            <wp:positionH relativeFrom="margin">
              <wp:align>center</wp:align>
            </wp:positionH>
            <wp:positionV relativeFrom="paragraph">
              <wp:posOffset>288423</wp:posOffset>
            </wp:positionV>
            <wp:extent cx="1828800" cy="1828800"/>
            <wp:effectExtent l="152400" t="133350" r="152400" b="171450"/>
            <wp:wrapNone/>
            <wp:docPr id="13" name="Picture 13" descr="Chrome web sto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rome web store ic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3ECD0BD" w14:textId="46020DC2" w:rsidR="00F54DFD" w:rsidRPr="008D1D7C" w:rsidRDefault="00F54DFD" w:rsidP="00F54DFD"/>
    <w:p w14:paraId="1562F361" w14:textId="3805006E" w:rsidR="00F54DFD" w:rsidRPr="008D1D7C" w:rsidRDefault="00F54DFD" w:rsidP="00F54DFD"/>
    <w:p w14:paraId="269C37AB" w14:textId="21431D3A" w:rsidR="00F54DFD" w:rsidRPr="008D1D7C" w:rsidRDefault="00F54DFD" w:rsidP="00F54DFD"/>
    <w:p w14:paraId="597E3467" w14:textId="6B227265" w:rsidR="00F54DFD" w:rsidRPr="008D1D7C" w:rsidRDefault="00F54DFD" w:rsidP="00F54DFD"/>
    <w:p w14:paraId="67B8E017" w14:textId="2D83FBD2" w:rsidR="00F54DFD" w:rsidRPr="008D1D7C" w:rsidRDefault="00F54DFD" w:rsidP="00F54DFD"/>
    <w:p w14:paraId="6AA176E2" w14:textId="073CEE1C" w:rsidR="00F54DFD" w:rsidRPr="008D1D7C" w:rsidRDefault="00F54DFD" w:rsidP="00F54DFD"/>
    <w:p w14:paraId="6495696C" w14:textId="2DE0389B" w:rsidR="00F54DFD" w:rsidRPr="008D1D7C" w:rsidRDefault="00EB096D" w:rsidP="00F54DFD">
      <w:r w:rsidRPr="008D1D7C">
        <w:rPr>
          <w:noProof/>
          <w:lang w:eastAsia="hr-HR"/>
        </w:rPr>
        <mc:AlternateContent>
          <mc:Choice Requires="wps">
            <w:drawing>
              <wp:anchor distT="45720" distB="45720" distL="114300" distR="114300" simplePos="0" relativeHeight="251578880" behindDoc="0" locked="0" layoutInCell="1" allowOverlap="1" wp14:anchorId="48C32BF4" wp14:editId="19D01CEE">
                <wp:simplePos x="0" y="0"/>
                <wp:positionH relativeFrom="margin">
                  <wp:align>center</wp:align>
                </wp:positionH>
                <wp:positionV relativeFrom="paragraph">
                  <wp:posOffset>112409</wp:posOffset>
                </wp:positionV>
                <wp:extent cx="2387600" cy="360680"/>
                <wp:effectExtent l="0" t="0" r="0" b="127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360680"/>
                        </a:xfrm>
                        <a:prstGeom prst="rect">
                          <a:avLst/>
                        </a:prstGeom>
                        <a:noFill/>
                        <a:ln w="9525">
                          <a:noFill/>
                          <a:miter lim="800000"/>
                          <a:headEnd/>
                          <a:tailEnd/>
                        </a:ln>
                      </wps:spPr>
                      <wps:txbx>
                        <w:txbxContent>
                          <w:p w14:paraId="78B3886C" w14:textId="2025D1EA" w:rsidR="00393090" w:rsidRPr="00745D5C" w:rsidRDefault="00393090" w:rsidP="003E5677">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E5677">
                              <w:rPr>
                                <w:rFonts w:ascii="Helvetica" w:eastAsiaTheme="majorEastAsia" w:hAnsi="Helvetica" w:cstheme="majorBidi"/>
                                <w:color w:val="2296DA"/>
                                <w:sz w:val="28"/>
                                <w:szCs w:val="28"/>
                              </w:rPr>
                              <w:t>Chrome web-trgovina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C32BF4" id="_x0000_s1030" type="#_x0000_t202" style="position:absolute;left:0;text-align:left;margin-left:0;margin-top:8.85pt;width:188pt;height:28.4pt;z-index:251578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" filled="f" stroked="f">
                <v:textbox>
                  <w:txbxContent>
                    <w:p w14:paraId="78B3886C" w14:textId="2025D1EA" w:rsidR="00393090" w:rsidRPr="00745D5C" w:rsidRDefault="00393090" w:rsidP="003E5677">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E5677">
                        <w:rPr>
                          <w:rFonts w:ascii="Helvetica" w:eastAsiaTheme="majorEastAsia" w:hAnsi="Helvetica" w:cstheme="majorBidi"/>
                          <w:color w:val="2296DA"/>
                          <w:sz w:val="28"/>
                          <w:szCs w:val="28"/>
                        </w:rPr>
                        <w:t>Chrome web-trgovina</w:t>
                      </w:r>
                    </w:p>
                  </w:txbxContent>
                </v:textbox>
                <w10:wrap type="square" anchorx="margin"/>
              </v:shape>
            </w:pict>
          </mc:Fallback>
        </mc:AlternateContent>
      </w:r>
    </w:p>
    <w:p w14:paraId="67276E23" w14:textId="61E9D7A7" w:rsidR="00F54DFD" w:rsidRPr="008D1D7C" w:rsidRDefault="00754DF6" w:rsidP="00F54DFD">
      <w:r w:rsidRPr="008D1D7C">
        <w:rPr>
          <w:noProof/>
          <w:lang w:eastAsia="hr-HR"/>
        </w:rPr>
        <w:drawing>
          <wp:anchor distT="0" distB="0" distL="114300" distR="114300" simplePos="0" relativeHeight="251575808" behindDoc="1" locked="0" layoutInCell="1" allowOverlap="1" wp14:anchorId="12674996" wp14:editId="5FF286DD">
            <wp:simplePos x="0" y="0"/>
            <wp:positionH relativeFrom="margin">
              <wp:align>center</wp:align>
            </wp:positionH>
            <wp:positionV relativeFrom="paragraph">
              <wp:posOffset>172705</wp:posOffset>
            </wp:positionV>
            <wp:extent cx="786384" cy="786384"/>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86384" cy="7863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FA290D" w14:textId="3405AB45" w:rsidR="00F54DFD" w:rsidRPr="008D1D7C" w:rsidRDefault="00F54DFD" w:rsidP="00F54DFD"/>
    <w:p w14:paraId="58883DD9" w14:textId="7DB9881E" w:rsidR="00F54DFD" w:rsidRPr="008D1D7C" w:rsidRDefault="00F54DFD" w:rsidP="00F54DFD"/>
    <w:p w14:paraId="51A7E261" w14:textId="3D5ACC13" w:rsidR="00F54DFD" w:rsidRPr="008D1D7C" w:rsidRDefault="00F54DFD" w:rsidP="00F54DFD">
      <w:r w:rsidRPr="008D1D7C">
        <w:rPr>
          <w:noProof/>
          <w:lang w:eastAsia="hr-HR"/>
        </w:rPr>
        <w:drawing>
          <wp:anchor distT="0" distB="0" distL="114300" distR="114300" simplePos="0" relativeHeight="251576832" behindDoc="1" locked="0" layoutInCell="1" allowOverlap="1" wp14:anchorId="00A90402" wp14:editId="71420C16">
            <wp:simplePos x="0" y="0"/>
            <wp:positionH relativeFrom="margin">
              <wp:align>center</wp:align>
            </wp:positionH>
            <wp:positionV relativeFrom="paragraph">
              <wp:posOffset>286504</wp:posOffset>
            </wp:positionV>
            <wp:extent cx="1219200" cy="1219200"/>
            <wp:effectExtent l="19050" t="0" r="19050" b="381000"/>
            <wp:wrapNone/>
            <wp:docPr id="15" name="Picture 15" descr="C:\Users\User\Desktop\e-Dnevnik Files\Marketing\original-logo-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esktop\e-Dnevnik Files\Marketing\original-logo-128x12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19200" cy="1219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3359232D" w14:textId="69F85D01" w:rsidR="00F54DFD" w:rsidRPr="008D1D7C" w:rsidRDefault="00F54DFD" w:rsidP="00F54DFD"/>
    <w:p w14:paraId="170E70AE" w14:textId="00C231B4" w:rsidR="00F54DFD" w:rsidRPr="008D1D7C" w:rsidRDefault="00F54DFD" w:rsidP="00F54DFD"/>
    <w:p w14:paraId="22D13CEB" w14:textId="7814CFF1" w:rsidR="00686607" w:rsidRPr="008D1D7C" w:rsidRDefault="00686607">
      <w:pPr>
        <w:jc w:val="left"/>
      </w:pPr>
      <w:r w:rsidRPr="008D1D7C">
        <w:rPr>
          <w:noProof/>
          <w:lang w:eastAsia="hr-HR"/>
        </w:rPr>
        <mc:AlternateContent>
          <mc:Choice Requires="wps">
            <w:drawing>
              <wp:anchor distT="45720" distB="45720" distL="114300" distR="114300" simplePos="0" relativeHeight="251579904" behindDoc="0" locked="0" layoutInCell="1" allowOverlap="1" wp14:anchorId="4F3088B2" wp14:editId="6116F148">
                <wp:simplePos x="0" y="0"/>
                <wp:positionH relativeFrom="margin">
                  <wp:align>center</wp:align>
                </wp:positionH>
                <wp:positionV relativeFrom="paragraph">
                  <wp:posOffset>812579</wp:posOffset>
                </wp:positionV>
                <wp:extent cx="2843530" cy="31559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3530" cy="315595"/>
                        </a:xfrm>
                        <a:prstGeom prst="rect">
                          <a:avLst/>
                        </a:prstGeom>
                        <a:noFill/>
                        <a:ln w="9525">
                          <a:noFill/>
                          <a:miter lim="800000"/>
                          <a:headEnd/>
                          <a:tailEnd/>
                        </a:ln>
                      </wps:spPr>
                      <wps:txbx>
                        <w:txbxContent>
                          <w:p w14:paraId="677AABCF" w14:textId="4A0F126C" w:rsidR="00393090" w:rsidRPr="00745D5C" w:rsidRDefault="00393090" w:rsidP="003E5677">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86201">
                              <w:rPr>
                                <w:rFonts w:ascii="Helvetica" w:eastAsiaTheme="majorEastAsia" w:hAnsi="Helvetica" w:cstheme="majorBidi"/>
                                <w:color w:val="2296DA"/>
                                <w:sz w:val="28"/>
                                <w:szCs w:val="28"/>
                              </w:rPr>
                              <w:t>Proširenje</w:t>
                            </w:r>
                            <w:r>
                              <w:rPr>
                                <w:rFonts w:ascii="Helvetica" w:eastAsiaTheme="majorEastAsia" w:hAnsi="Helvetica" w:cstheme="majorBidi"/>
                                <w:color w:val="2296DA"/>
                                <w:sz w:val="28"/>
                                <w:szCs w:val="28"/>
                              </w:rPr>
                              <w:t xml:space="preserve"> e-Dnevnik Plus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088B2" id="_x0000_s1031" type="#_x0000_t202" style="position:absolute;margin-left:0;margin-top:64pt;width:223.9pt;height:24.85pt;z-index:251579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" filled="f" stroked="f">
                <v:textbox>
                  <w:txbxContent>
                    <w:p w14:paraId="677AABCF" w14:textId="4A0F126C" w:rsidR="00393090" w:rsidRPr="00745D5C" w:rsidRDefault="00393090" w:rsidP="003E5677">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86201">
                        <w:rPr>
                          <w:rFonts w:ascii="Helvetica" w:eastAsiaTheme="majorEastAsia" w:hAnsi="Helvetica" w:cstheme="majorBidi"/>
                          <w:color w:val="2296DA"/>
                          <w:sz w:val="28"/>
                          <w:szCs w:val="28"/>
                        </w:rPr>
                        <w:t>Proširenje</w:t>
                      </w:r>
                      <w:r>
                        <w:rPr>
                          <w:rFonts w:ascii="Helvetica" w:eastAsiaTheme="majorEastAsia" w:hAnsi="Helvetica" w:cstheme="majorBidi"/>
                          <w:color w:val="2296DA"/>
                          <w:sz w:val="28"/>
                          <w:szCs w:val="28"/>
                        </w:rPr>
                        <w:t xml:space="preserve"> e-Dnevnik Plus</w:t>
                      </w:r>
                    </w:p>
                  </w:txbxContent>
                </v:textbox>
                <w10:wrap type="square" anchorx="margin"/>
              </v:shape>
            </w:pict>
          </mc:Fallback>
        </mc:AlternateContent>
      </w:r>
      <w:r w:rsidRPr="008D1D7C">
        <w:br w:type="page"/>
      </w:r>
    </w:p>
    <w:p w14:paraId="7CA97EFD" w14:textId="089F0374" w:rsidR="00F54DFD" w:rsidRPr="008D1D7C" w:rsidRDefault="00F54DFD" w:rsidP="00957098">
      <w:pPr>
        <w:pStyle w:val="Heading2"/>
      </w:pPr>
      <w:bookmarkStart w:id="17" w:name="_Toc30111466"/>
      <w:bookmarkStart w:id="18" w:name="_Toc30115635"/>
      <w:bookmarkStart w:id="19" w:name="_Toc30115782"/>
      <w:bookmarkStart w:id="20" w:name="_Toc30195267"/>
      <w:bookmarkStart w:id="21" w:name="_Toc30196221"/>
      <w:bookmarkStart w:id="22" w:name="_Upute_za_korištenje"/>
      <w:bookmarkStart w:id="23" w:name="_Toc52484647"/>
      <w:bookmarkEnd w:id="17"/>
      <w:bookmarkEnd w:id="18"/>
      <w:bookmarkEnd w:id="19"/>
      <w:bookmarkEnd w:id="20"/>
      <w:bookmarkEnd w:id="21"/>
      <w:bookmarkEnd w:id="22"/>
      <w:r w:rsidRPr="008D1D7C">
        <w:lastRenderedPageBreak/>
        <w:t>Upute za korištenje</w:t>
      </w:r>
      <w:bookmarkEnd w:id="23"/>
    </w:p>
    <w:p w14:paraId="1CBEB955" w14:textId="1139B258" w:rsidR="000C0239" w:rsidRPr="008D1D7C" w:rsidRDefault="009508F0" w:rsidP="00275321">
      <w:r w:rsidRPr="008D1D7C">
        <w:rPr>
          <w:noProof/>
          <w:lang w:eastAsia="hr-HR"/>
        </w:rPr>
        <mc:AlternateContent>
          <mc:Choice Requires="wps">
            <w:drawing>
              <wp:anchor distT="0" distB="0" distL="114300" distR="114300" simplePos="0" relativeHeight="251661824" behindDoc="0" locked="0" layoutInCell="1" allowOverlap="1" wp14:anchorId="0F9B17C0" wp14:editId="1B4494FA">
                <wp:simplePos x="0" y="0"/>
                <wp:positionH relativeFrom="column">
                  <wp:posOffset>783997</wp:posOffset>
                </wp:positionH>
                <wp:positionV relativeFrom="paragraph">
                  <wp:posOffset>1492202</wp:posOffset>
                </wp:positionV>
                <wp:extent cx="4676775" cy="635"/>
                <wp:effectExtent l="0" t="0" r="9525" b="10795"/>
                <wp:wrapTopAndBottom/>
                <wp:docPr id="337" name="Text Box 337"/>
                <wp:cNvGraphicFramePr/>
                <a:graphic xmlns:a="http://schemas.openxmlformats.org/drawingml/2006/main">
                  <a:graphicData uri="http://schemas.microsoft.com/office/word/2010/wordprocessingShape">
                    <wps:wsp>
                      <wps:cNvSpPr txBox="1"/>
                      <wps:spPr>
                        <a:xfrm>
                          <a:off x="0" y="0"/>
                          <a:ext cx="4676775" cy="635"/>
                        </a:xfrm>
                        <a:prstGeom prst="rect">
                          <a:avLst/>
                        </a:prstGeom>
                        <a:noFill/>
                        <a:ln>
                          <a:noFill/>
                        </a:ln>
                      </wps:spPr>
                      <wps:txbx>
                        <w:txbxContent>
                          <w:p w14:paraId="052C7519" w14:textId="3C5803D6" w:rsidR="00393090" w:rsidRPr="0072222B" w:rsidRDefault="00393090" w:rsidP="00E6126B">
                            <w:pPr>
                              <w:pStyle w:val="Caption"/>
                              <w:rPr>
                                <w:noProof/>
                              </w:rPr>
                            </w:pPr>
                            <w:bookmarkStart w:id="24" w:name="_Toc52484728"/>
                            <w:r>
                              <w:t xml:space="preserve">Slika </w:t>
                            </w:r>
                            <w:fldSimple w:instr=" SEQ Slika \* ARABIC ">
                              <w:r>
                                <w:rPr>
                                  <w:noProof/>
                                </w:rPr>
                                <w:t>4</w:t>
                              </w:r>
                            </w:fldSimple>
                            <w:r>
                              <w:t xml:space="preserve"> – Uspješno preuzimanje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B17C0" id="Text Box 337" o:spid="_x0000_s1032" type="#_x0000_t202" style="position:absolute;left:0;text-align:left;margin-left:61.75pt;margin-top:117.5pt;width:368.2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" filled="f" stroked="f">
                <v:textbox style="mso-fit-shape-to-text:t" inset="0,0,0,0">
                  <w:txbxContent>
                    <w:p w14:paraId="052C7519" w14:textId="3C5803D6" w:rsidR="00393090" w:rsidRPr="0072222B" w:rsidRDefault="00393090" w:rsidP="00E6126B">
                      <w:pPr>
                        <w:pStyle w:val="Caption"/>
                        <w:rPr>
                          <w:noProof/>
                        </w:rPr>
                      </w:pPr>
                      <w:bookmarkStart w:id="25" w:name="_Toc52484728"/>
                      <w:r>
                        <w:t xml:space="preserve">Slika </w:t>
                      </w:r>
                      <w:fldSimple w:instr=" SEQ Slika \* ARABIC ">
                        <w:r>
                          <w:rPr>
                            <w:noProof/>
                          </w:rPr>
                          <w:t>4</w:t>
                        </w:r>
                      </w:fldSimple>
                      <w:r>
                        <w:t xml:space="preserve"> – Uspješno preuzimanje</w:t>
                      </w:r>
                      <w:bookmarkEnd w:id="25"/>
                    </w:p>
                  </w:txbxContent>
                </v:textbox>
                <w10:wrap type="topAndBottom"/>
              </v:shape>
            </w:pict>
          </mc:Fallback>
        </mc:AlternateContent>
      </w:r>
      <w:r w:rsidRPr="008D1D7C">
        <w:rPr>
          <w:noProof/>
          <w:lang w:eastAsia="hr-HR"/>
        </w:rPr>
        <w:drawing>
          <wp:anchor distT="0" distB="0" distL="114300" distR="114300" simplePos="0" relativeHeight="251581952" behindDoc="0" locked="0" layoutInCell="1" allowOverlap="1" wp14:anchorId="011BD180" wp14:editId="3113FD82">
            <wp:simplePos x="0" y="0"/>
            <wp:positionH relativeFrom="column">
              <wp:posOffset>788808</wp:posOffset>
            </wp:positionH>
            <wp:positionV relativeFrom="paragraph">
              <wp:posOffset>630555</wp:posOffset>
            </wp:positionV>
            <wp:extent cx="4676775" cy="676198"/>
            <wp:effectExtent l="152400" t="152400" r="352425" b="3530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81">
                      <a:alphaModFix/>
                      <a:extLst>
                        <a:ext uri="{BEBA8EAE-BF5A-486C-A8C5-ECC9F3942E4B}">
                          <a14:imgProps xmlns:a14="http://schemas.microsoft.com/office/drawing/2010/main">
                            <a14:imgLayer r:embed="rId82">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676775" cy="676198"/>
                    </a:xfrm>
                    <a:prstGeom prst="rect">
                      <a:avLst/>
                    </a:prstGeom>
                    <a:ln>
                      <a:noFill/>
                    </a:ln>
                    <a:effectLst>
                      <a:outerShdw blurRad="292100" dist="139700" dir="2700000" algn="tl" rotWithShape="0">
                        <a:srgbClr val="333333">
                          <a:alpha val="65000"/>
                        </a:srgbClr>
                      </a:outerShdw>
                    </a:effectLst>
                  </pic:spPr>
                </pic:pic>
              </a:graphicData>
            </a:graphic>
          </wp:anchor>
        </w:drawing>
      </w:r>
      <w:r w:rsidR="00EF49AD" w:rsidRPr="008D1D7C">
        <w:t xml:space="preserve">Nakon </w:t>
      </w:r>
      <w:r w:rsidR="007F2C4F" w:rsidRPr="008D1D7C">
        <w:t>preuzimanja</w:t>
      </w:r>
      <w:r w:rsidR="00EF49AD" w:rsidRPr="008D1D7C">
        <w:t xml:space="preserve"> </w:t>
      </w:r>
      <w:r w:rsidR="00C0031A" w:rsidRPr="008D1D7C">
        <w:t xml:space="preserve">otvara </w:t>
      </w:r>
      <w:r w:rsidR="00EF49AD" w:rsidRPr="008D1D7C">
        <w:t>se web-stranica u novoj kartici „Dobro došli!“.</w:t>
      </w:r>
    </w:p>
    <w:p w14:paraId="374E3F70" w14:textId="53D34A93" w:rsidR="003B4B4B" w:rsidRPr="008D1D7C" w:rsidRDefault="00832D19" w:rsidP="00275321">
      <w:r w:rsidRPr="008D1D7C">
        <w:br/>
      </w:r>
      <w:r w:rsidR="005C503C" w:rsidRPr="008D1D7C">
        <w:br/>
      </w:r>
      <w:r w:rsidR="001746EE" w:rsidRPr="008D1D7C">
        <w:t>Ako je korisnik preglednika prijavljen Google računom</w:t>
      </w:r>
      <w:r w:rsidR="003B4B4B" w:rsidRPr="008D1D7C">
        <w:t xml:space="preserve"> i nema omogućenu sinkronizaciju</w:t>
      </w:r>
      <w:r w:rsidR="001746EE" w:rsidRPr="008D1D7C">
        <w:t xml:space="preserve">, </w:t>
      </w:r>
      <w:r w:rsidR="003B4B4B" w:rsidRPr="008D1D7C">
        <w:t xml:space="preserve">istovremeno se otvara skočni prozor </w:t>
      </w:r>
      <w:r w:rsidR="003B4B4B" w:rsidRPr="00F86201">
        <w:t>proširenja</w:t>
      </w:r>
      <w:r w:rsidR="003B4B4B" w:rsidRPr="008D1D7C">
        <w:rPr>
          <w:i/>
        </w:rPr>
        <w:t xml:space="preserve"> </w:t>
      </w:r>
      <w:r w:rsidR="003B4B4B" w:rsidRPr="008D1D7C">
        <w:t>koji traži dopuštenje za sinkronizaciju podataka. Nije obavezno prihvatiti dopuštenje, ali tada se koristi lokalna pohrana podataka, kao i kod korisnika koji nisu prijavljeni u Google račun preglednika.</w:t>
      </w:r>
    </w:p>
    <w:p w14:paraId="1D06C570" w14:textId="7557F966" w:rsidR="00EF49AD" w:rsidRPr="008D1D7C" w:rsidRDefault="00C0031A" w:rsidP="00275321">
      <w:pPr>
        <w:jc w:val="left"/>
      </w:pPr>
      <w:r w:rsidRPr="008D1D7C">
        <w:t>Na</w:t>
      </w:r>
      <w:r w:rsidR="000C0239" w:rsidRPr="008D1D7C">
        <w:t xml:space="preserve"> novoj kartici</w:t>
      </w:r>
      <w:r w:rsidRPr="008D1D7C">
        <w:t xml:space="preserve"> </w:t>
      </w:r>
      <w:r w:rsidR="000C0239" w:rsidRPr="008D1D7C">
        <w:t xml:space="preserve">nalaze </w:t>
      </w:r>
      <w:r w:rsidRPr="008D1D7C">
        <w:t>se osnov</w:t>
      </w:r>
      <w:r w:rsidR="001C0993" w:rsidRPr="008D1D7C">
        <w:t xml:space="preserve">ne upute za </w:t>
      </w:r>
      <w:r w:rsidRPr="008D1D7C">
        <w:t>korištenj</w:t>
      </w:r>
      <w:r w:rsidR="001C0993" w:rsidRPr="008D1D7C">
        <w:t>e</w:t>
      </w:r>
      <w:r w:rsidRPr="008D1D7C">
        <w:t xml:space="preserve"> </w:t>
      </w:r>
      <w:r w:rsidRPr="00F86201">
        <w:t>proširenja</w:t>
      </w:r>
      <w:r w:rsidR="005A3D8E" w:rsidRPr="008D1D7C">
        <w:rPr>
          <w:i/>
        </w:rPr>
        <w:t>,</w:t>
      </w:r>
      <w:r w:rsidRPr="008D1D7C">
        <w:rPr>
          <w:i/>
        </w:rPr>
        <w:t xml:space="preserve"> </w:t>
      </w:r>
      <w:r w:rsidRPr="008D1D7C">
        <w:t xml:space="preserve">koje bi svi </w:t>
      </w:r>
      <w:r w:rsidR="000A28A9" w:rsidRPr="008D1D7C">
        <w:t xml:space="preserve">korisnici </w:t>
      </w:r>
      <w:r w:rsidRPr="008D1D7C">
        <w:t xml:space="preserve">trebali </w:t>
      </w:r>
      <w:r w:rsidR="00426F9D" w:rsidRPr="008D1D7C">
        <w:t>pročitati</w:t>
      </w:r>
      <w:r w:rsidRPr="008D1D7C">
        <w:t>.</w:t>
      </w:r>
      <w:r w:rsidR="00275321" w:rsidRPr="008D1D7C">
        <w:t xml:space="preserve"> </w:t>
      </w:r>
      <w:r w:rsidR="00426F9D" w:rsidRPr="008D1D7C">
        <w:t>Detalj</w:t>
      </w:r>
      <w:r w:rsidR="001C0993" w:rsidRPr="008D1D7C">
        <w:t>ne upute</w:t>
      </w:r>
      <w:r w:rsidR="00426F9D" w:rsidRPr="008D1D7C">
        <w:t xml:space="preserve"> </w:t>
      </w:r>
      <w:r w:rsidR="001C0993" w:rsidRPr="008D1D7C">
        <w:t>navedene su u ovom dokumentu.</w:t>
      </w:r>
    </w:p>
    <w:p w14:paraId="34323A83" w14:textId="45F3E32D" w:rsidR="00C9578F" w:rsidRPr="008D1D7C" w:rsidRDefault="00EF49AD" w:rsidP="00C278EB">
      <w:pPr>
        <w:pStyle w:val="Heading3"/>
      </w:pPr>
      <w:bookmarkStart w:id="26" w:name="_Postavke_proširenja"/>
      <w:bookmarkStart w:id="27" w:name="_Toc52484648"/>
      <w:bookmarkEnd w:id="26"/>
      <w:r w:rsidRPr="008D1D7C">
        <w:t xml:space="preserve">Postavke </w:t>
      </w:r>
      <w:r w:rsidRPr="00F86201">
        <w:t>proširenja</w:t>
      </w:r>
      <w:bookmarkEnd w:id="27"/>
      <w:r w:rsidRPr="008D1D7C">
        <w:t xml:space="preserve"> </w:t>
      </w:r>
    </w:p>
    <w:p w14:paraId="654D33FC" w14:textId="283F1A36" w:rsidR="00275321" w:rsidRPr="008D1D7C" w:rsidRDefault="001C0993" w:rsidP="00275321">
      <w:r w:rsidRPr="008D1D7C">
        <w:t xml:space="preserve">Postavke </w:t>
      </w:r>
      <w:r w:rsidRPr="00F86201">
        <w:t>proširenja</w:t>
      </w:r>
      <w:r w:rsidRPr="008D1D7C">
        <w:t xml:space="preserve"> m</w:t>
      </w:r>
      <w:r w:rsidR="00EF49AD" w:rsidRPr="008D1D7C">
        <w:t>ogu se otvoriti klikom na ikonu</w:t>
      </w:r>
      <w:r w:rsidRPr="008D1D7C">
        <w:t>,</w:t>
      </w:r>
      <w:r w:rsidR="00EF49AD" w:rsidRPr="008D1D7C">
        <w:t xml:space="preserve"> koja se </w:t>
      </w:r>
      <w:r w:rsidRPr="008D1D7C">
        <w:t xml:space="preserve">nalazi </w:t>
      </w:r>
      <w:r w:rsidR="00EF49AD" w:rsidRPr="008D1D7C">
        <w:t>u gor</w:t>
      </w:r>
      <w:r w:rsidR="00426F9D" w:rsidRPr="008D1D7C">
        <w:t>njem</w:t>
      </w:r>
      <w:r w:rsidR="00EF49AD" w:rsidRPr="008D1D7C">
        <w:t xml:space="preserve"> desnom kutu preglednika</w:t>
      </w:r>
      <w:r w:rsidR="00426F9D" w:rsidRPr="008D1D7C">
        <w:t>.</w:t>
      </w:r>
      <w:r w:rsidR="00426F9D" w:rsidRPr="008D1D7C">
        <w:rPr>
          <w:b/>
          <w:i/>
        </w:rPr>
        <w:t xml:space="preserve"> </w:t>
      </w:r>
      <w:r w:rsidR="00426F9D" w:rsidRPr="008D1D7C">
        <w:t>Sve postavke (</w:t>
      </w:r>
      <w:r w:rsidR="00935165">
        <w:t>6</w:t>
      </w:r>
      <w:r w:rsidR="00426F9D" w:rsidRPr="008D1D7C">
        <w:t>) mogu imati samo dva stanja</w:t>
      </w:r>
      <w:r w:rsidRPr="008D1D7C">
        <w:t>:</w:t>
      </w:r>
      <w:r w:rsidR="00275321" w:rsidRPr="008D1D7C">
        <w:t xml:space="preserve"> </w:t>
      </w:r>
      <w:r w:rsidR="00426F9D" w:rsidRPr="008D1D7C">
        <w:t xml:space="preserve">omogućeno (kvačica) ili onemogućeno (prazan kvadratić). </w:t>
      </w:r>
      <w:r w:rsidR="00691467" w:rsidRPr="008D1D7C">
        <w:t xml:space="preserve">Postavke koje su dostupne klikom na ikonu </w:t>
      </w:r>
      <w:r w:rsidR="00691467" w:rsidRPr="00F86201">
        <w:rPr>
          <w:iCs/>
        </w:rPr>
        <w:t>proširenja</w:t>
      </w:r>
      <w:r w:rsidR="00691467" w:rsidRPr="008D1D7C">
        <w:t>:</w:t>
      </w:r>
    </w:p>
    <w:p w14:paraId="006F4312" w14:textId="5EC12A5D" w:rsidR="009377E9" w:rsidRPr="008D1D7C" w:rsidRDefault="00426F9D" w:rsidP="00B95268">
      <w:pPr>
        <w:pStyle w:val="Heading4"/>
      </w:pPr>
      <w:bookmarkStart w:id="28" w:name="_Toc52484649"/>
      <w:r w:rsidRPr="008D1D7C">
        <w:t xml:space="preserve">Stanje </w:t>
      </w:r>
      <w:r w:rsidR="00D7553B" w:rsidRPr="00F86201">
        <w:rPr>
          <w:i w:val="0"/>
        </w:rPr>
        <w:t>proširenja</w:t>
      </w:r>
      <w:bookmarkEnd w:id="28"/>
    </w:p>
    <w:p w14:paraId="2ADADABE" w14:textId="4ACE8DF7" w:rsidR="00D7553B" w:rsidRPr="008D1D7C" w:rsidRDefault="001C0993" w:rsidP="00275321">
      <w:pPr>
        <w:spacing w:after="360"/>
        <w:ind w:left="357"/>
      </w:pPr>
      <w:r w:rsidRPr="00F86201">
        <w:rPr>
          <w:iCs/>
        </w:rPr>
        <w:t>Proširenje</w:t>
      </w:r>
      <w:r w:rsidRPr="008D1D7C">
        <w:t xml:space="preserve"> s</w:t>
      </w:r>
      <w:r w:rsidR="00D7553B" w:rsidRPr="008D1D7C">
        <w:t xml:space="preserve">e </w:t>
      </w:r>
      <w:r w:rsidRPr="008D1D7C">
        <w:t xml:space="preserve">može </w:t>
      </w:r>
      <w:r w:rsidR="00D7553B" w:rsidRPr="008D1D7C">
        <w:t>onemogućiti</w:t>
      </w:r>
      <w:r w:rsidRPr="008D1D7C">
        <w:t xml:space="preserve"> (isključiti)</w:t>
      </w:r>
      <w:r w:rsidR="00D7553B" w:rsidRPr="008D1D7C">
        <w:t xml:space="preserve"> u svakom trenutku</w:t>
      </w:r>
      <w:r w:rsidRPr="008D1D7C">
        <w:t>,</w:t>
      </w:r>
      <w:r w:rsidR="00D7553B" w:rsidRPr="008D1D7C">
        <w:t xml:space="preserve"> bez gubitka spremljenih podataka</w:t>
      </w:r>
      <w:r w:rsidRPr="008D1D7C">
        <w:t xml:space="preserve">. Ako je </w:t>
      </w:r>
      <w:r w:rsidRPr="00F86201">
        <w:t>proširenje</w:t>
      </w:r>
      <w:r w:rsidRPr="008D1D7C">
        <w:t xml:space="preserve"> onemogućeno, ostat će neaktivno i </w:t>
      </w:r>
      <w:r w:rsidR="00D7553B" w:rsidRPr="008D1D7C">
        <w:t>pri</w:t>
      </w:r>
      <w:r w:rsidRPr="008D1D7C">
        <w:t xml:space="preserve"> budućem </w:t>
      </w:r>
      <w:r w:rsidR="00D7553B" w:rsidRPr="008D1D7C">
        <w:t xml:space="preserve">otvaranja e-Dnevnika. </w:t>
      </w:r>
      <w:r w:rsidR="005430D1" w:rsidRPr="008D1D7C">
        <w:t>Ako</w:t>
      </w:r>
      <w:r w:rsidR="00D7553B" w:rsidRPr="008D1D7C">
        <w:t xml:space="preserve"> se promijeni stanje opcije dok je korisnik na e-Dnevniku, stranica se osvježava te se</w:t>
      </w:r>
      <w:r w:rsidR="006C0F31" w:rsidRPr="008D1D7C">
        <w:t>,</w:t>
      </w:r>
      <w:r w:rsidR="00D7553B" w:rsidRPr="008D1D7C">
        <w:t xml:space="preserve"> ovisno o </w:t>
      </w:r>
      <w:r w:rsidR="006C0F31" w:rsidRPr="008D1D7C">
        <w:t xml:space="preserve">odabranoj </w:t>
      </w:r>
      <w:r w:rsidR="00D7553B" w:rsidRPr="008D1D7C">
        <w:t>opciji</w:t>
      </w:r>
      <w:r w:rsidR="006C0F31" w:rsidRPr="008D1D7C">
        <w:t>,</w:t>
      </w:r>
      <w:r w:rsidR="00D7553B" w:rsidRPr="008D1D7C">
        <w:t xml:space="preserve"> </w:t>
      </w:r>
      <w:r w:rsidR="0080500B" w:rsidRPr="00F86201">
        <w:t>proširenje</w:t>
      </w:r>
      <w:r w:rsidR="00D7553B" w:rsidRPr="008D1D7C">
        <w:rPr>
          <w:i/>
        </w:rPr>
        <w:t xml:space="preserve"> </w:t>
      </w:r>
      <w:r w:rsidR="00D7553B" w:rsidRPr="008D1D7C">
        <w:t>aktivira ili ne.</w:t>
      </w:r>
      <w:r w:rsidR="009377E9" w:rsidRPr="008D1D7C">
        <w:t xml:space="preserve"> </w:t>
      </w:r>
      <w:r w:rsidR="0080500B" w:rsidRPr="008D1D7C">
        <w:t>Prilikom otvaranja e-Dnevnika</w:t>
      </w:r>
      <w:r w:rsidR="00D7553B" w:rsidRPr="008D1D7C">
        <w:t xml:space="preserve"> </w:t>
      </w:r>
      <w:r w:rsidR="0080500B" w:rsidRPr="008D1D7C">
        <w:t>ili prijelaza</w:t>
      </w:r>
      <w:r w:rsidR="00D7553B" w:rsidRPr="008D1D7C">
        <w:t xml:space="preserve"> na karticu</w:t>
      </w:r>
      <w:r w:rsidR="0080500B" w:rsidRPr="008D1D7C">
        <w:t xml:space="preserve"> s otvorenim </w:t>
      </w:r>
      <w:r w:rsidR="00D7553B" w:rsidRPr="008D1D7C">
        <w:t>e-Dnevnik</w:t>
      </w:r>
      <w:r w:rsidR="0080500B" w:rsidRPr="008D1D7C">
        <w:t xml:space="preserve">om i omogućenim </w:t>
      </w:r>
      <w:r w:rsidR="0080500B" w:rsidRPr="00F86201">
        <w:t>proširenjem</w:t>
      </w:r>
      <w:r w:rsidR="0080500B" w:rsidRPr="008D1D7C">
        <w:rPr>
          <w:i/>
        </w:rPr>
        <w:t>,</w:t>
      </w:r>
      <w:r w:rsidR="0080500B" w:rsidRPr="008D1D7C">
        <w:t xml:space="preserve"> ikona </w:t>
      </w:r>
      <w:r w:rsidR="0080500B" w:rsidRPr="00F86201">
        <w:t>proširenja</w:t>
      </w:r>
      <w:r w:rsidR="0080500B" w:rsidRPr="008D1D7C">
        <w:rPr>
          <w:i/>
        </w:rPr>
        <w:t xml:space="preserve"> </w:t>
      </w:r>
      <w:r w:rsidR="0080500B" w:rsidRPr="008D1D7C">
        <w:t xml:space="preserve">zasvijetli, tj. plave je ispune što znači da je </w:t>
      </w:r>
      <w:r w:rsidR="0080500B" w:rsidRPr="00F86201">
        <w:t>proširenje</w:t>
      </w:r>
      <w:r w:rsidR="0080500B" w:rsidRPr="008D1D7C">
        <w:rPr>
          <w:i/>
        </w:rPr>
        <w:t xml:space="preserve"> </w:t>
      </w:r>
      <w:r w:rsidR="0080500B" w:rsidRPr="008D1D7C">
        <w:t xml:space="preserve">aktivirano. </w:t>
      </w:r>
      <w:r w:rsidR="005430D1" w:rsidRPr="008D1D7C">
        <w:t>Ako</w:t>
      </w:r>
      <w:r w:rsidR="0080500B" w:rsidRPr="008D1D7C">
        <w:t xml:space="preserve"> je </w:t>
      </w:r>
      <w:r w:rsidR="0080500B" w:rsidRPr="00F86201">
        <w:t>proširenje</w:t>
      </w:r>
      <w:r w:rsidR="0080500B" w:rsidRPr="008D1D7C">
        <w:rPr>
          <w:i/>
        </w:rPr>
        <w:t xml:space="preserve"> </w:t>
      </w:r>
      <w:r w:rsidR="0080500B" w:rsidRPr="008D1D7C">
        <w:t xml:space="preserve">onemogućeno, ikona </w:t>
      </w:r>
      <w:r w:rsidR="00666A46" w:rsidRPr="008D1D7C">
        <w:t>je</w:t>
      </w:r>
      <w:r w:rsidR="0080500B" w:rsidRPr="008D1D7C">
        <w:t xml:space="preserve"> uvijek sive ispune bez obzira je li korisnik na e-Dnevniku ili ne.</w:t>
      </w:r>
    </w:p>
    <w:p w14:paraId="6E01D6C2" w14:textId="2473A898" w:rsidR="009377E9" w:rsidRPr="008D1D7C" w:rsidRDefault="0080500B" w:rsidP="009377E9">
      <w:pPr>
        <w:pStyle w:val="Heading4"/>
      </w:pPr>
      <w:bookmarkStart w:id="29" w:name="_Toc52484650"/>
      <w:r w:rsidRPr="008D1D7C">
        <w:t>Prikaz novih ocjena</w:t>
      </w:r>
      <w:bookmarkEnd w:id="29"/>
    </w:p>
    <w:p w14:paraId="13C608EC" w14:textId="758732F7" w:rsidR="00D7553B" w:rsidRPr="008D1D7C" w:rsidRDefault="0080500B" w:rsidP="00275321">
      <w:pPr>
        <w:spacing w:after="360"/>
        <w:ind w:left="357"/>
        <w:rPr>
          <w:b/>
        </w:rPr>
      </w:pPr>
      <w:r w:rsidRPr="008D1D7C">
        <w:t xml:space="preserve">Određuje hoće li se nove ocjene prikazati ili ne, bez obzira na stanje </w:t>
      </w:r>
      <w:r w:rsidRPr="00F86201">
        <w:t>proširenja</w:t>
      </w:r>
      <w:r w:rsidRPr="008D1D7C">
        <w:rPr>
          <w:i/>
        </w:rPr>
        <w:t>.</w:t>
      </w:r>
      <w:r w:rsidRPr="008D1D7C">
        <w:t xml:space="preserve"> Kad je </w:t>
      </w:r>
      <w:r w:rsidRPr="00F86201">
        <w:t>proširenje</w:t>
      </w:r>
      <w:r w:rsidRPr="008D1D7C">
        <w:rPr>
          <w:i/>
        </w:rPr>
        <w:t xml:space="preserve"> </w:t>
      </w:r>
      <w:r w:rsidRPr="008D1D7C">
        <w:t>omogućeno</w:t>
      </w:r>
      <w:r w:rsidR="006C0F31" w:rsidRPr="008D1D7C">
        <w:t>,</w:t>
      </w:r>
      <w:r w:rsidRPr="008D1D7C">
        <w:t xml:space="preserve"> </w:t>
      </w:r>
      <w:r w:rsidR="006C0F31" w:rsidRPr="008D1D7C">
        <w:t>na naslovnoj stranici prikazuje se ukupan broj novih</w:t>
      </w:r>
      <w:r w:rsidRPr="008D1D7C">
        <w:t xml:space="preserve"> ocjen</w:t>
      </w:r>
      <w:r w:rsidR="006C0F31" w:rsidRPr="008D1D7C">
        <w:t>a i bilješki</w:t>
      </w:r>
      <w:r w:rsidR="00E65EC9" w:rsidRPr="008D1D7C">
        <w:t xml:space="preserve"> od zadnje prijave </w:t>
      </w:r>
      <w:r w:rsidR="006C0F31" w:rsidRPr="008D1D7C">
        <w:t>te broj novih ocjena i bilješki po svakom predmetu</w:t>
      </w:r>
      <w:r w:rsidR="004F20FA" w:rsidRPr="008D1D7C">
        <w:t xml:space="preserve"> (</w:t>
      </w:r>
      <w:hyperlink w:anchor="_Nove_ocjene" w:history="1">
        <w:r w:rsidR="004F20FA" w:rsidRPr="008D1D7C">
          <w:rPr>
            <w:rStyle w:val="Hyperlink"/>
          </w:rPr>
          <w:t>točka 2.6.</w:t>
        </w:r>
        <w:r w:rsidR="004C6E0A">
          <w:rPr>
            <w:rStyle w:val="Hyperlink"/>
          </w:rPr>
          <w:t>5</w:t>
        </w:r>
      </w:hyperlink>
      <w:r w:rsidR="004F20FA" w:rsidRPr="008D1D7C">
        <w:t>)</w:t>
      </w:r>
      <w:r w:rsidR="006C0F31" w:rsidRPr="008D1D7C">
        <w:t>. Prikaz broja novih ocjena i bilješki m</w:t>
      </w:r>
      <w:r w:rsidR="00E65EC9" w:rsidRPr="008D1D7C">
        <w:t xml:space="preserve">oguće je sakriti ili prikazati klikom na opciju </w:t>
      </w:r>
      <w:r w:rsidR="006C0F31" w:rsidRPr="008D1D7C">
        <w:t>„</w:t>
      </w:r>
      <w:r w:rsidR="00691467" w:rsidRPr="008D1D7C">
        <w:t>P</w:t>
      </w:r>
      <w:r w:rsidR="006C0F31" w:rsidRPr="008D1D7C">
        <w:t xml:space="preserve">rikaz novih ocjena“, </w:t>
      </w:r>
      <w:r w:rsidR="00E65EC9" w:rsidRPr="008D1D7C">
        <w:t xml:space="preserve">bez osvježavanja stranice. </w:t>
      </w:r>
      <w:r w:rsidR="005430D1" w:rsidRPr="008D1D7C">
        <w:t>Ako</w:t>
      </w:r>
      <w:r w:rsidR="00E65EC9" w:rsidRPr="008D1D7C">
        <w:t xml:space="preserve"> nema novih ocjena, mijenjanje ove postavke ne</w:t>
      </w:r>
      <w:r w:rsidR="00666A46" w:rsidRPr="008D1D7C">
        <w:t xml:space="preserve">ma </w:t>
      </w:r>
      <w:r w:rsidR="00E65EC9" w:rsidRPr="008D1D7C">
        <w:t>utjecaja.</w:t>
      </w:r>
    </w:p>
    <w:p w14:paraId="1B41E6D9" w14:textId="74AEC0AF" w:rsidR="009377E9" w:rsidRPr="008D1D7C" w:rsidRDefault="00E65EC9" w:rsidP="009377E9">
      <w:pPr>
        <w:pStyle w:val="Heading4"/>
      </w:pPr>
      <w:bookmarkStart w:id="30" w:name="_Toc52484651"/>
      <w:r w:rsidRPr="008D1D7C">
        <w:lastRenderedPageBreak/>
        <w:t>Brzi pregled ocjena</w:t>
      </w:r>
      <w:bookmarkEnd w:id="30"/>
    </w:p>
    <w:p w14:paraId="1E6E6C27" w14:textId="153FBD4E" w:rsidR="00E65EC9" w:rsidRPr="008D1D7C" w:rsidRDefault="00E65EC9" w:rsidP="00275321">
      <w:pPr>
        <w:spacing w:after="360"/>
        <w:ind w:left="357"/>
        <w:rPr>
          <w:b/>
        </w:rPr>
      </w:pPr>
      <w:r w:rsidRPr="008D1D7C">
        <w:t xml:space="preserve">Omogućuje pregled svih ocjena i mijenjanje </w:t>
      </w:r>
      <w:r w:rsidR="006C0F31" w:rsidRPr="008D1D7C">
        <w:t xml:space="preserve">redoslijeda </w:t>
      </w:r>
      <w:r w:rsidRPr="008D1D7C">
        <w:t xml:space="preserve">predmeta na naslovnoj stranici. Prelaskom </w:t>
      </w:r>
      <w:r w:rsidR="006C0F31" w:rsidRPr="008D1D7C">
        <w:t xml:space="preserve">pokazivačem </w:t>
      </w:r>
      <w:r w:rsidRPr="008D1D7C">
        <w:t>miša preko predmeta</w:t>
      </w:r>
      <w:r w:rsidR="00FD6D4D" w:rsidRPr="008D1D7C">
        <w:t xml:space="preserve"> naziv se pomiče udesno te se pojavljuju opcije za mijenjanje </w:t>
      </w:r>
      <w:r w:rsidR="006C0F31" w:rsidRPr="008D1D7C">
        <w:t xml:space="preserve">pozicije </w:t>
      </w:r>
      <w:r w:rsidR="00FD6D4D" w:rsidRPr="008D1D7C">
        <w:t>toga predmeta</w:t>
      </w:r>
      <w:r w:rsidR="006C0F31" w:rsidRPr="008D1D7C">
        <w:t xml:space="preserve"> (pomicanjem prema gore ili dolje unutar popisa predmeta)</w:t>
      </w:r>
      <w:r w:rsidR="00FD6D4D" w:rsidRPr="008D1D7C">
        <w:t xml:space="preserve"> i otvaranje tablice s ocjenama. </w:t>
      </w:r>
      <w:r w:rsidR="005430D1" w:rsidRPr="008D1D7C">
        <w:t>Ako</w:t>
      </w:r>
      <w:r w:rsidR="00FD6D4D" w:rsidRPr="008D1D7C">
        <w:t xml:space="preserve"> je </w:t>
      </w:r>
      <w:r w:rsidR="006C0F31" w:rsidRPr="008D1D7C">
        <w:t>„</w:t>
      </w:r>
      <w:r w:rsidR="00691467" w:rsidRPr="008D1D7C">
        <w:t>B</w:t>
      </w:r>
      <w:r w:rsidR="006C0F31" w:rsidRPr="008D1D7C">
        <w:t xml:space="preserve">rzi pregled ocjena“ </w:t>
      </w:r>
      <w:r w:rsidR="00FD6D4D" w:rsidRPr="008D1D7C">
        <w:t xml:space="preserve">onemogućen, opcije </w:t>
      </w:r>
      <w:r w:rsidR="00666A46" w:rsidRPr="008D1D7C">
        <w:t xml:space="preserve">se ne pojavljuju </w:t>
      </w:r>
      <w:r w:rsidR="00FD6D4D" w:rsidRPr="008D1D7C">
        <w:t xml:space="preserve">prelaskom miša preko predmeta. </w:t>
      </w:r>
      <w:r w:rsidR="00154D73">
        <w:t>Promjene nastupaju odmah.</w:t>
      </w:r>
    </w:p>
    <w:p w14:paraId="78526520" w14:textId="26AFE3C2" w:rsidR="009377E9" w:rsidRPr="008D1D7C" w:rsidRDefault="00FD6D4D" w:rsidP="009377E9">
      <w:pPr>
        <w:pStyle w:val="Heading4"/>
      </w:pPr>
      <w:bookmarkStart w:id="31" w:name="_Toc52484652"/>
      <w:r w:rsidRPr="008D1D7C">
        <w:t>Školski kalendar</w:t>
      </w:r>
      <w:bookmarkEnd w:id="31"/>
    </w:p>
    <w:p w14:paraId="7DE709D1" w14:textId="1CB2CC0B" w:rsidR="00275321" w:rsidRDefault="00FD6D4D" w:rsidP="00275321">
      <w:pPr>
        <w:ind w:left="360"/>
      </w:pPr>
      <w:r w:rsidRPr="008D1D7C">
        <w:t>Određuje hoće li se umjesto popisa ispita na kartici „Ispiti“ u e-Dnevniku prikazivati školski kalendar ili ne. Mijenjanjem stanja opcije</w:t>
      </w:r>
      <w:r w:rsidR="00691467" w:rsidRPr="008D1D7C">
        <w:t xml:space="preserve"> „Školski kalendar“</w:t>
      </w:r>
      <w:r w:rsidR="00B94D1D" w:rsidRPr="008D1D7C">
        <w:t>,</w:t>
      </w:r>
      <w:r w:rsidRPr="008D1D7C">
        <w:t xml:space="preserve"> stranica </w:t>
      </w:r>
      <w:r w:rsidR="00B94D1D" w:rsidRPr="008D1D7C">
        <w:t xml:space="preserve">se osvježava </w:t>
      </w:r>
      <w:r w:rsidR="0023730C" w:rsidRPr="008D1D7C">
        <w:t>samo</w:t>
      </w:r>
      <w:r w:rsidRPr="008D1D7C">
        <w:t xml:space="preserve"> </w:t>
      </w:r>
      <w:r w:rsidR="0023730C" w:rsidRPr="008D1D7C">
        <w:t>ako se u tome trenutku korisnik nalazi na toj kartici.</w:t>
      </w:r>
    </w:p>
    <w:p w14:paraId="124A8236" w14:textId="5F3266DE" w:rsidR="00527B50" w:rsidRDefault="00527B50" w:rsidP="00154D73">
      <w:pPr>
        <w:pStyle w:val="Heading4"/>
      </w:pPr>
      <w:bookmarkStart w:id="32" w:name="_Puni_prikaz"/>
      <w:bookmarkStart w:id="33" w:name="_Toc52484653"/>
      <w:bookmarkEnd w:id="32"/>
      <w:r>
        <w:t>Puni prikaz</w:t>
      </w:r>
      <w:bookmarkEnd w:id="33"/>
    </w:p>
    <w:p w14:paraId="2BA12F43" w14:textId="2C6C9485" w:rsidR="00527B50" w:rsidRDefault="00527B50" w:rsidP="00275321">
      <w:pPr>
        <w:ind w:left="360"/>
      </w:pPr>
      <w:r w:rsidRPr="00527B50">
        <w:t>Spušta visinu stranice do kraja kako bi sav sadržaj bio vidljiv</w:t>
      </w:r>
      <w:r>
        <w:t xml:space="preserve">. Tada nije potrebno pomicati stranicu unutar glavnog prozora, već </w:t>
      </w:r>
      <w:r w:rsidR="00154D73">
        <w:t>je cijela stranica vidljiva</w:t>
      </w:r>
      <w:r>
        <w:t>.</w:t>
      </w:r>
      <w:r w:rsidR="00154D73">
        <w:t xml:space="preserve"> Promjene nastupaju odmah.</w:t>
      </w:r>
    </w:p>
    <w:p w14:paraId="79A300AB" w14:textId="699261DD" w:rsidR="00527B50" w:rsidRDefault="00527B50" w:rsidP="00154D73">
      <w:pPr>
        <w:pStyle w:val="Heading4"/>
      </w:pPr>
      <w:bookmarkStart w:id="34" w:name="_Toc52484654"/>
      <w:r>
        <w:t>Tamni prikaz</w:t>
      </w:r>
      <w:bookmarkEnd w:id="34"/>
    </w:p>
    <w:p w14:paraId="2FC159C4" w14:textId="0A08047F" w:rsidR="00154D73" w:rsidRDefault="00154D73" w:rsidP="00275321">
      <w:pPr>
        <w:ind w:left="360"/>
      </w:pPr>
      <w:r w:rsidRPr="00154D73">
        <w:t>e-Dnevnik u tamnim bojama inspiriran bojama</w:t>
      </w:r>
      <w:r w:rsidR="003A4822">
        <w:t xml:space="preserve"> </w:t>
      </w:r>
      <w:r w:rsidR="003A4822" w:rsidRPr="00F86201">
        <w:t>proširenja</w:t>
      </w:r>
      <w:r w:rsidRPr="00154D73">
        <w:t xml:space="preserve"> </w:t>
      </w:r>
      <w:proofErr w:type="spellStart"/>
      <w:r w:rsidRPr="00154D73">
        <w:t>Dark</w:t>
      </w:r>
      <w:proofErr w:type="spellEnd"/>
      <w:r w:rsidRPr="00154D73">
        <w:t xml:space="preserve"> </w:t>
      </w:r>
      <w:proofErr w:type="spellStart"/>
      <w:r w:rsidRPr="00154D73">
        <w:t>Reader</w:t>
      </w:r>
      <w:proofErr w:type="spellEnd"/>
      <w:r w:rsidRPr="00154D73">
        <w:t>-a.</w:t>
      </w:r>
      <w:r>
        <w:t xml:space="preserve"> Promjene nastupaju odmah.</w:t>
      </w:r>
    </w:p>
    <w:p w14:paraId="6A621B89" w14:textId="72CF6D80" w:rsidR="00275321" w:rsidRPr="008D1D7C" w:rsidRDefault="00275321" w:rsidP="00275321">
      <w:pPr>
        <w:pStyle w:val="Heading3"/>
      </w:pPr>
      <w:bookmarkStart w:id="35" w:name="_Toc52484655"/>
      <w:r w:rsidRPr="008D1D7C">
        <w:t xml:space="preserve">Ikona </w:t>
      </w:r>
      <w:r w:rsidRPr="00F86201">
        <w:t>proširenja</w:t>
      </w:r>
      <w:bookmarkEnd w:id="35"/>
    </w:p>
    <w:p w14:paraId="3091A1F6" w14:textId="3C1E722C" w:rsidR="009377E9" w:rsidRPr="008D1D7C" w:rsidRDefault="00154D73" w:rsidP="00275321">
      <w:r w:rsidRPr="00154D73">
        <w:rPr>
          <w:noProof/>
          <w:lang w:eastAsia="hr-HR"/>
        </w:rPr>
        <w:drawing>
          <wp:anchor distT="0" distB="0" distL="114300" distR="114300" simplePos="0" relativeHeight="251748864" behindDoc="1" locked="0" layoutInCell="1" allowOverlap="1" wp14:anchorId="7A006996" wp14:editId="3D8AED40">
            <wp:simplePos x="0" y="0"/>
            <wp:positionH relativeFrom="column">
              <wp:posOffset>3008740</wp:posOffset>
            </wp:positionH>
            <wp:positionV relativeFrom="paragraph">
              <wp:posOffset>434340</wp:posOffset>
            </wp:positionV>
            <wp:extent cx="137399" cy="143124"/>
            <wp:effectExtent l="0" t="0" r="0" b="9525"/>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37399" cy="143124"/>
                    </a:xfrm>
                    <a:prstGeom prst="rect">
                      <a:avLst/>
                    </a:prstGeom>
                  </pic:spPr>
                </pic:pic>
              </a:graphicData>
            </a:graphic>
            <wp14:sizeRelH relativeFrom="margin">
              <wp14:pctWidth>0</wp14:pctWidth>
            </wp14:sizeRelH>
            <wp14:sizeRelV relativeFrom="margin">
              <wp14:pctHeight>0</wp14:pctHeight>
            </wp14:sizeRelV>
          </wp:anchor>
        </w:drawing>
      </w:r>
      <w:r w:rsidR="00691467" w:rsidRPr="008D1D7C">
        <w:t xml:space="preserve">Ikona </w:t>
      </w:r>
      <w:r w:rsidR="00691467" w:rsidRPr="00F86201">
        <w:t>proširenja</w:t>
      </w:r>
      <w:r w:rsidR="00691467" w:rsidRPr="008D1D7C">
        <w:t xml:space="preserve"> m</w:t>
      </w:r>
      <w:r w:rsidR="00C278EB" w:rsidRPr="008D1D7C">
        <w:t>ože se sakriti desnim klikom</w:t>
      </w:r>
      <w:r>
        <w:t xml:space="preserve"> na nju i „</w:t>
      </w:r>
      <w:proofErr w:type="spellStart"/>
      <w:r>
        <w:t>unpin</w:t>
      </w:r>
      <w:proofErr w:type="spellEnd"/>
      <w:r>
        <w:t xml:space="preserve">“ (otkvačiti). </w:t>
      </w:r>
      <w:r w:rsidR="0023730C" w:rsidRPr="008D1D7C">
        <w:t xml:space="preserve">Nakon što korisnik sakrije </w:t>
      </w:r>
      <w:r w:rsidR="0023730C" w:rsidRPr="00F86201">
        <w:t>proširenje</w:t>
      </w:r>
      <w:r w:rsidR="0023730C" w:rsidRPr="008D1D7C">
        <w:rPr>
          <w:i/>
        </w:rPr>
        <w:t>,</w:t>
      </w:r>
      <w:r w:rsidR="0023730C" w:rsidRPr="008D1D7C">
        <w:t xml:space="preserve"> ono nije vidljivo na alatnoj traci, već se nalazi u opcijama preglednika zajedno s ostalim skrivenim </w:t>
      </w:r>
      <w:r w:rsidR="0023730C" w:rsidRPr="00F86201">
        <w:t>proširenjima</w:t>
      </w:r>
      <w:r w:rsidR="0023730C" w:rsidRPr="008D1D7C">
        <w:rPr>
          <w:i/>
        </w:rPr>
        <w:t>.</w:t>
      </w:r>
      <w:r w:rsidR="0023730C" w:rsidRPr="008D1D7C">
        <w:t xml:space="preserve"> Klikom</w:t>
      </w:r>
      <w:r w:rsidR="00C116C4" w:rsidRPr="008D1D7C">
        <w:t xml:space="preserve"> </w:t>
      </w:r>
      <w:r w:rsidR="0023730C" w:rsidRPr="008D1D7C">
        <w:t xml:space="preserve">na </w:t>
      </w:r>
      <w:r>
        <w:t xml:space="preserve">sva </w:t>
      </w:r>
      <w:r w:rsidRPr="00F86201">
        <w:t>proširenja</w:t>
      </w:r>
      <w:r w:rsidR="00C278EB" w:rsidRPr="008D1D7C">
        <w:t xml:space="preserve"> </w:t>
      </w:r>
      <w:r w:rsidR="00C116C4" w:rsidRPr="008D1D7C">
        <w:t xml:space="preserve"> </w:t>
      </w:r>
      <w:r w:rsidR="0023730C" w:rsidRPr="008D1D7C">
        <w:t xml:space="preserve">  </w:t>
      </w:r>
      <w:r w:rsidR="00C116C4" w:rsidRPr="008D1D7C">
        <w:t xml:space="preserve"> </w:t>
      </w:r>
      <w:r w:rsidR="0023730C" w:rsidRPr="008D1D7C">
        <w:t xml:space="preserve"> </w:t>
      </w:r>
      <w:r w:rsidR="00D93ED0">
        <w:t xml:space="preserve"> </w:t>
      </w:r>
      <w:r w:rsidR="00C116C4" w:rsidRPr="008D1D7C">
        <w:t xml:space="preserve">moguće je opet prikazati </w:t>
      </w:r>
      <w:r w:rsidR="00C116C4" w:rsidRPr="00F86201">
        <w:t>proširenje</w:t>
      </w:r>
      <w:r w:rsidR="00C116C4" w:rsidRPr="008D1D7C">
        <w:rPr>
          <w:i/>
        </w:rPr>
        <w:t xml:space="preserve"> </w:t>
      </w:r>
      <w:r>
        <w:t>klikom na kvačicu.</w:t>
      </w:r>
    </w:p>
    <w:p w14:paraId="10FC79D8" w14:textId="79EE26B8" w:rsidR="009377E9" w:rsidRPr="008D1D7C" w:rsidRDefault="00C278EB" w:rsidP="00C278EB">
      <w:pPr>
        <w:pStyle w:val="Heading3"/>
      </w:pPr>
      <w:bookmarkStart w:id="36" w:name="_Toc52484656"/>
      <w:r w:rsidRPr="008D1D7C">
        <w:t>Ažuriranje</w:t>
      </w:r>
      <w:r w:rsidR="009377E9" w:rsidRPr="008D1D7C">
        <w:t xml:space="preserve"> </w:t>
      </w:r>
      <w:r w:rsidR="009377E9" w:rsidRPr="00F86201">
        <w:t>proširenja</w:t>
      </w:r>
      <w:bookmarkEnd w:id="36"/>
    </w:p>
    <w:p w14:paraId="7B066929" w14:textId="7DD67C88" w:rsidR="00EF49AD" w:rsidRPr="008D1D7C" w:rsidRDefault="00C278EB" w:rsidP="00275321">
      <w:r w:rsidRPr="008D1D7C">
        <w:t>Nove verzije</w:t>
      </w:r>
      <w:r w:rsidR="00EF49AD" w:rsidRPr="008D1D7C">
        <w:t xml:space="preserve"> se automatski </w:t>
      </w:r>
      <w:r w:rsidR="00ED4831" w:rsidRPr="008D1D7C">
        <w:t>preuzimaju</w:t>
      </w:r>
      <w:r w:rsidR="00EF49AD" w:rsidRPr="008D1D7C">
        <w:t xml:space="preserve"> prilikom pokretanja preglednika.</w:t>
      </w:r>
      <w:r w:rsidR="00C116C4" w:rsidRPr="008D1D7C">
        <w:t xml:space="preserve"> </w:t>
      </w:r>
      <w:r w:rsidR="005430D1" w:rsidRPr="008D1D7C">
        <w:t>Ako</w:t>
      </w:r>
      <w:r w:rsidR="00C116C4" w:rsidRPr="008D1D7C">
        <w:t xml:space="preserve"> postavka preglednika </w:t>
      </w:r>
      <w:r w:rsidR="00F21B89" w:rsidRPr="008D1D7C">
        <w:t>dozvoljava</w:t>
      </w:r>
      <w:r w:rsidR="00C116C4" w:rsidRPr="008D1D7C">
        <w:t xml:space="preserve"> automatsko ažuriranje </w:t>
      </w:r>
      <w:r w:rsidR="00C116C4" w:rsidRPr="00F86201">
        <w:t>proširenja</w:t>
      </w:r>
      <w:r w:rsidR="00C116C4" w:rsidRPr="008D1D7C">
        <w:rPr>
          <w:i/>
        </w:rPr>
        <w:t xml:space="preserve"> </w:t>
      </w:r>
      <w:r w:rsidR="00C116C4" w:rsidRPr="008D1D7C">
        <w:t xml:space="preserve">(zadano), </w:t>
      </w:r>
      <w:r w:rsidR="00C116C4" w:rsidRPr="00F86201">
        <w:t>proširenje</w:t>
      </w:r>
      <w:r w:rsidR="00C116C4" w:rsidRPr="008D1D7C">
        <w:rPr>
          <w:i/>
        </w:rPr>
        <w:t xml:space="preserve"> </w:t>
      </w:r>
      <w:r w:rsidR="00D5496A" w:rsidRPr="008D1D7C">
        <w:t>se ažurira</w:t>
      </w:r>
      <w:r w:rsidR="00C116C4" w:rsidRPr="008D1D7C">
        <w:t xml:space="preserve"> na najnoviju verziju prilikom otvaranja preglednika. O</w:t>
      </w:r>
      <w:r w:rsidR="00D5496A" w:rsidRPr="008D1D7C">
        <w:t xml:space="preserve">visno o vrsti ažuriranja, </w:t>
      </w:r>
      <w:r w:rsidR="00017C82" w:rsidRPr="008D1D7C">
        <w:t xml:space="preserve">prilikom pokretanja preglednika </w:t>
      </w:r>
      <w:r w:rsidR="00D5496A" w:rsidRPr="008D1D7C">
        <w:t xml:space="preserve">otvara se </w:t>
      </w:r>
      <w:r w:rsidR="00C116C4" w:rsidRPr="008D1D7C">
        <w:t>kartica „</w:t>
      </w:r>
      <w:bookmarkStart w:id="37" w:name="_Hlk29940564"/>
      <w:r w:rsidR="00C116C4" w:rsidRPr="008D1D7C">
        <w:t xml:space="preserve">Ažuriran!“ </w:t>
      </w:r>
      <w:bookmarkEnd w:id="37"/>
      <w:r w:rsidR="00C116C4" w:rsidRPr="008D1D7C">
        <w:t xml:space="preserve">s najnovijim promjenama u </w:t>
      </w:r>
      <w:r w:rsidR="00C116C4" w:rsidRPr="00F86201">
        <w:t>proširenju</w:t>
      </w:r>
      <w:r w:rsidR="00C116C4" w:rsidRPr="008D1D7C">
        <w:rPr>
          <w:i/>
        </w:rPr>
        <w:t>.</w:t>
      </w:r>
      <w:r w:rsidR="009377E9" w:rsidRPr="008D1D7C">
        <w:t xml:space="preserve"> </w:t>
      </w:r>
      <w:r w:rsidR="00C116C4" w:rsidRPr="008D1D7C">
        <w:t xml:space="preserve">Primjer </w:t>
      </w:r>
      <w:r w:rsidR="004C2EE3" w:rsidRPr="008D1D7C">
        <w:t xml:space="preserve">izgleda stranice </w:t>
      </w:r>
      <w:r w:rsidR="00C116C4" w:rsidRPr="008D1D7C">
        <w:t>posljednjeg ažuriranja</w:t>
      </w:r>
      <w:r w:rsidR="004C2EE3" w:rsidRPr="008D1D7C">
        <w:t xml:space="preserve"> nalazi se na adresi </w:t>
      </w:r>
      <w:hyperlink r:id="rId84" w:history="1">
        <w:r w:rsidR="004C2EE3" w:rsidRPr="008D1D7C">
          <w:rPr>
            <w:rStyle w:val="Hyperlink"/>
          </w:rPr>
          <w:t>https://ednevnik.plus/azuriran</w:t>
        </w:r>
      </w:hyperlink>
      <w:r w:rsidR="00F21B89" w:rsidRPr="008D1D7C">
        <w:t>.</w:t>
      </w:r>
    </w:p>
    <w:p w14:paraId="07090E16" w14:textId="1C4D0FC9" w:rsidR="003E5677" w:rsidRDefault="00017C82" w:rsidP="00275321">
      <w:r w:rsidRPr="008D1D7C">
        <w:t>Na kartici „</w:t>
      </w:r>
      <w:r w:rsidR="004C2EE3" w:rsidRPr="008D1D7C">
        <w:t>Ažuriran!“ i</w:t>
      </w:r>
      <w:r w:rsidR="00CD1DC4" w:rsidRPr="008D1D7C">
        <w:t xml:space="preserve">spod sadržaja </w:t>
      </w:r>
      <w:r w:rsidR="004C2EE3" w:rsidRPr="008D1D7C">
        <w:t xml:space="preserve">se </w:t>
      </w:r>
      <w:r w:rsidR="00CD1DC4" w:rsidRPr="008D1D7C">
        <w:t>nalaz</w:t>
      </w:r>
      <w:r w:rsidR="004C2EE3" w:rsidRPr="008D1D7C">
        <w:t>e gumbi koji vode na:</w:t>
      </w:r>
      <w:r w:rsidR="00CD1DC4" w:rsidRPr="008D1D7C">
        <w:t xml:space="preserve"> e-Dnevnik (ocjene.skole.hr), </w:t>
      </w:r>
      <w:r w:rsidR="00C94284" w:rsidRPr="008D1D7C">
        <w:t>recenzije</w:t>
      </w:r>
      <w:r w:rsidR="00CD1DC4" w:rsidRPr="008D1D7C">
        <w:t xml:space="preserve"> </w:t>
      </w:r>
      <w:r w:rsidR="00C94284" w:rsidRPr="008D1D7C">
        <w:t>i</w:t>
      </w:r>
      <w:r w:rsidR="00CD1DC4" w:rsidRPr="008D1D7C">
        <w:t xml:space="preserve"> naslovnu stranicu web-</w:t>
      </w:r>
      <w:r w:rsidR="00AF0157" w:rsidRPr="008D1D7C">
        <w:t>stranice</w:t>
      </w:r>
      <w:r w:rsidR="00CD1DC4" w:rsidRPr="008D1D7C">
        <w:t xml:space="preserve"> za e-Dnevnik Plus.</w:t>
      </w:r>
    </w:p>
    <w:p w14:paraId="49E63FF1" w14:textId="2F839281" w:rsidR="00902C1E" w:rsidRDefault="00902C1E" w:rsidP="00902C1E">
      <w:pPr>
        <w:pStyle w:val="Heading3"/>
      </w:pPr>
      <w:bookmarkStart w:id="38" w:name="_Toc52484657"/>
      <w:r>
        <w:t>Nastavnici</w:t>
      </w:r>
      <w:bookmarkEnd w:id="38"/>
    </w:p>
    <w:p w14:paraId="4C81F382" w14:textId="443E170C" w:rsidR="00902C1E" w:rsidRPr="00902C1E" w:rsidRDefault="00935165" w:rsidP="00902C1E">
      <w:r w:rsidRPr="00F86201">
        <w:t>P</w:t>
      </w:r>
      <w:r w:rsidR="00902C1E" w:rsidRPr="00F86201">
        <w:t>roširenje</w:t>
      </w:r>
      <w:r w:rsidR="00902C1E">
        <w:t xml:space="preserve"> za nastavnike</w:t>
      </w:r>
      <w:r>
        <w:t xml:space="preserve"> ne otvara web-stranice </w:t>
      </w:r>
      <w:proofErr w:type="spellStart"/>
      <w:r>
        <w:t>ednevnik.plus</w:t>
      </w:r>
      <w:proofErr w:type="spellEnd"/>
      <w:r>
        <w:t xml:space="preserve"> niti sadrži postavke koje se otvaraju klikom na ikonu </w:t>
      </w:r>
      <w:r w:rsidRPr="00F86201">
        <w:t>proširenja</w:t>
      </w:r>
      <w:r>
        <w:t xml:space="preserve">. Ažuriranja </w:t>
      </w:r>
      <w:r w:rsidRPr="00F86201">
        <w:t>proširenja</w:t>
      </w:r>
      <w:r>
        <w:t xml:space="preserve"> ostaju automatska, a jedini način provjere je li </w:t>
      </w:r>
      <w:r w:rsidRPr="00F86201">
        <w:t>proširenje</w:t>
      </w:r>
      <w:r>
        <w:t xml:space="preserve"> ažurirano na najnoviju verziju je usporedba trenutne verzije u postavkama </w:t>
      </w:r>
      <w:r w:rsidRPr="00F86201">
        <w:t>proširenja</w:t>
      </w:r>
      <w:r>
        <w:t xml:space="preserve"> s verzijom navedenom u web-trgovini gdje je preuzeto.</w:t>
      </w:r>
    </w:p>
    <w:p w14:paraId="79E71F21" w14:textId="02631522" w:rsidR="003E5677" w:rsidRPr="008D1D7C" w:rsidRDefault="003E5677">
      <w:pPr>
        <w:rPr>
          <w14:reflection w14:blurRad="1168400" w14:stA="100000" w14:stPos="0" w14:endA="0" w14:endPos="0" w14:dist="0" w14:dir="0" w14:fadeDir="0" w14:sx="0" w14:sy="0" w14:kx="0" w14:ky="0" w14:algn="b"/>
        </w:rPr>
      </w:pPr>
      <w:r w:rsidRPr="008D1D7C">
        <w:br w:type="page"/>
      </w:r>
    </w:p>
    <w:p w14:paraId="66DBC959" w14:textId="7977B23F" w:rsidR="00EF49AD" w:rsidRPr="008D1D7C" w:rsidRDefault="008D1D7C" w:rsidP="00957098">
      <w:pPr>
        <w:pStyle w:val="Heading1"/>
        <w:rPr>
          <w:i/>
        </w:rPr>
      </w:pPr>
      <w:bookmarkStart w:id="39" w:name="_Sve_mogućnosti_proširenja"/>
      <w:bookmarkStart w:id="40" w:name="_Toc52484658"/>
      <w:bookmarkEnd w:id="39"/>
      <w:r w:rsidRPr="008D1D7C">
        <w:lastRenderedPageBreak/>
        <w:t>e-Dnevnik Plus za učenike i roditelje</w:t>
      </w:r>
      <w:bookmarkEnd w:id="40"/>
    </w:p>
    <w:p w14:paraId="59D046DC" w14:textId="7F05C363" w:rsidR="00335B22" w:rsidRPr="008D1D7C" w:rsidRDefault="00335B22" w:rsidP="00957098">
      <w:pPr>
        <w:pStyle w:val="Heading2"/>
      </w:pPr>
      <w:bookmarkStart w:id="41" w:name="_Toc52484659"/>
      <w:r w:rsidRPr="008D1D7C">
        <w:t>Skočni prozor</w:t>
      </w:r>
      <w:bookmarkEnd w:id="41"/>
    </w:p>
    <w:p w14:paraId="6761F575" w14:textId="0F0039FB" w:rsidR="00ED4831" w:rsidRPr="008D1D7C" w:rsidRDefault="00335B22" w:rsidP="00335B22">
      <w:r w:rsidRPr="008D1D7C">
        <w:t>Skočni prozor je mali prozor</w:t>
      </w:r>
      <w:r w:rsidR="005C6199" w:rsidRPr="008D1D7C">
        <w:t xml:space="preserve"> </w:t>
      </w:r>
      <w:r w:rsidR="003B4B4B" w:rsidRPr="008D1D7C">
        <w:t xml:space="preserve">koji </w:t>
      </w:r>
      <w:r w:rsidR="005C6199" w:rsidRPr="008D1D7C">
        <w:t xml:space="preserve">se otvara klikom na ikonu </w:t>
      </w:r>
      <w:r w:rsidR="005C6199" w:rsidRPr="00F86201">
        <w:t>proširenja</w:t>
      </w:r>
      <w:r w:rsidR="005F6BDC" w:rsidRPr="008D1D7C">
        <w:rPr>
          <w:iCs/>
        </w:rPr>
        <w:t>, a</w:t>
      </w:r>
      <w:r w:rsidR="00136171" w:rsidRPr="008D1D7C">
        <w:t xml:space="preserve"> </w:t>
      </w:r>
      <w:r w:rsidR="005F6BDC" w:rsidRPr="008D1D7C">
        <w:t>z</w:t>
      </w:r>
      <w:r w:rsidR="00367BA6" w:rsidRPr="008D1D7C">
        <w:t xml:space="preserve">atvara </w:t>
      </w:r>
      <w:r w:rsidR="005F6BDC" w:rsidRPr="008D1D7C">
        <w:t>ponovnim klikom</w:t>
      </w:r>
      <w:r w:rsidR="00ED4831" w:rsidRPr="008D1D7C">
        <w:t xml:space="preserve"> na </w:t>
      </w:r>
      <w:r w:rsidR="005F6BDC" w:rsidRPr="008D1D7C">
        <w:t xml:space="preserve">istu </w:t>
      </w:r>
      <w:r w:rsidR="00ED4831" w:rsidRPr="008D1D7C">
        <w:t xml:space="preserve">ikonu ili </w:t>
      </w:r>
      <w:r w:rsidR="005F6BDC" w:rsidRPr="008D1D7C">
        <w:t xml:space="preserve">klikom </w:t>
      </w:r>
      <w:r w:rsidR="00ED4831" w:rsidRPr="008D1D7C">
        <w:t>izvan prozora</w:t>
      </w:r>
      <w:r w:rsidR="00367BA6" w:rsidRPr="008D1D7C">
        <w:t xml:space="preserve"> unutar preglednika</w:t>
      </w:r>
      <w:r w:rsidR="00ED4831" w:rsidRPr="008D1D7C">
        <w:t>.</w:t>
      </w:r>
      <w:r w:rsidR="00136171" w:rsidRPr="008D1D7C">
        <w:t xml:space="preserve"> </w:t>
      </w:r>
      <w:r w:rsidR="005F6BDC" w:rsidRPr="008D1D7C">
        <w:t>Skočni prozor sadrži izbornik postavki</w:t>
      </w:r>
      <w:r w:rsidR="00585FB2" w:rsidRPr="008D1D7C">
        <w:t>:</w:t>
      </w:r>
    </w:p>
    <w:p w14:paraId="21920866" w14:textId="3321AC17" w:rsidR="00ED4831" w:rsidRPr="008D1D7C" w:rsidRDefault="00ED4831" w:rsidP="00063719">
      <w:pPr>
        <w:pStyle w:val="ListParagraph"/>
        <w:numPr>
          <w:ilvl w:val="0"/>
          <w:numId w:val="3"/>
        </w:numPr>
      </w:pPr>
      <w:r w:rsidRPr="008D1D7C">
        <w:t xml:space="preserve">Naslov </w:t>
      </w:r>
      <w:r w:rsidR="005F6BDC" w:rsidRPr="008D1D7C">
        <w:t>„</w:t>
      </w:r>
      <w:r w:rsidRPr="008D1D7C">
        <w:t>e-Dnevnik Plus</w:t>
      </w:r>
      <w:r w:rsidR="005F6BDC" w:rsidRPr="008D1D7C">
        <w:t>“.</w:t>
      </w:r>
      <w:r w:rsidRPr="008D1D7C">
        <w:t xml:space="preserve"> </w:t>
      </w:r>
      <w:r w:rsidR="005F6BDC" w:rsidRPr="008D1D7C">
        <w:t>K</w:t>
      </w:r>
      <w:r w:rsidRPr="008D1D7C">
        <w:t xml:space="preserve">likom na </w:t>
      </w:r>
      <w:r w:rsidR="005F6BDC" w:rsidRPr="008D1D7C">
        <w:t>dio naslova „</w:t>
      </w:r>
      <w:r w:rsidRPr="008D1D7C">
        <w:t>e-Dnevnik</w:t>
      </w:r>
      <w:r w:rsidR="005F6BDC" w:rsidRPr="008D1D7C">
        <w:t>“</w:t>
      </w:r>
      <w:r w:rsidRPr="008D1D7C">
        <w:t xml:space="preserve"> učitava se stranica e-Dnevnik</w:t>
      </w:r>
      <w:r w:rsidR="00585FB2" w:rsidRPr="008D1D7C">
        <w:t>a</w:t>
      </w:r>
      <w:r w:rsidR="00375F2A" w:rsidRPr="008D1D7C">
        <w:t xml:space="preserve"> </w:t>
      </w:r>
      <w:r w:rsidRPr="008D1D7C">
        <w:t xml:space="preserve">(ocjene.skole.hr) u </w:t>
      </w:r>
      <w:r w:rsidR="00E6073C">
        <w:t>novoj kartici</w:t>
      </w:r>
      <w:r w:rsidRPr="008D1D7C">
        <w:t>.</w:t>
      </w:r>
    </w:p>
    <w:p w14:paraId="7FE944A6" w14:textId="74F2EAF8" w:rsidR="00ED4831" w:rsidRPr="008D1D7C" w:rsidRDefault="00585FB2" w:rsidP="00063719">
      <w:pPr>
        <w:pStyle w:val="ListParagraph"/>
        <w:numPr>
          <w:ilvl w:val="0"/>
          <w:numId w:val="3"/>
        </w:numPr>
      </w:pPr>
      <w:r w:rsidRPr="008D1D7C">
        <w:t>P</w:t>
      </w:r>
      <w:r w:rsidR="00ED4831" w:rsidRPr="008D1D7C">
        <w:t xml:space="preserve">ostavke </w:t>
      </w:r>
      <w:r w:rsidR="00ED4831" w:rsidRPr="00F86201">
        <w:t>prošire</w:t>
      </w:r>
      <w:r w:rsidRPr="00F86201">
        <w:t>n</w:t>
      </w:r>
      <w:r w:rsidR="00ED4831" w:rsidRPr="00F86201">
        <w:t>ja</w:t>
      </w:r>
      <w:r w:rsidR="005F6BDC" w:rsidRPr="008D1D7C">
        <w:rPr>
          <w:iCs/>
        </w:rPr>
        <w:t>, opisane u</w:t>
      </w:r>
      <w:r w:rsidR="005F6BDC" w:rsidRPr="008D1D7C">
        <w:rPr>
          <w:i/>
        </w:rPr>
        <w:t xml:space="preserve"> </w:t>
      </w:r>
      <w:hyperlink w:anchor="_Postavke_proširenja" w:history="1">
        <w:r w:rsidR="005C503C" w:rsidRPr="008D1D7C">
          <w:rPr>
            <w:rStyle w:val="Hyperlink"/>
          </w:rPr>
          <w:t>točki 1.</w:t>
        </w:r>
        <w:r w:rsidR="008B1E09" w:rsidRPr="008D1D7C">
          <w:rPr>
            <w:rStyle w:val="Hyperlink"/>
          </w:rPr>
          <w:t>3.1</w:t>
        </w:r>
      </w:hyperlink>
      <w:r w:rsidR="00ED4831" w:rsidRPr="008D1D7C">
        <w:t>.</w:t>
      </w:r>
    </w:p>
    <w:p w14:paraId="3DBB6A97" w14:textId="7497E350" w:rsidR="00585FB2" w:rsidRPr="008D1D7C" w:rsidRDefault="00585FB2" w:rsidP="00063719">
      <w:pPr>
        <w:pStyle w:val="ListParagraph"/>
        <w:numPr>
          <w:ilvl w:val="0"/>
          <w:numId w:val="3"/>
        </w:numPr>
      </w:pPr>
      <w:r w:rsidRPr="008D1D7C">
        <w:t>Veza</w:t>
      </w:r>
      <w:r w:rsidR="00ED4831" w:rsidRPr="008D1D7C">
        <w:t xml:space="preserve"> prema recenzijama</w:t>
      </w:r>
      <w:r w:rsidR="005C503C" w:rsidRPr="008D1D7C">
        <w:t>,</w:t>
      </w:r>
      <w:r w:rsidR="00ED4831" w:rsidRPr="008D1D7C">
        <w:t xml:space="preserve"> koja se klikom otvara </w:t>
      </w:r>
      <w:r w:rsidRPr="008D1D7C">
        <w:t>u novoj kartici.</w:t>
      </w:r>
      <w:r w:rsidR="00375F2A" w:rsidRPr="008D1D7C">
        <w:t xml:space="preserve"> </w:t>
      </w:r>
      <w:r w:rsidR="005C503C" w:rsidRPr="008D1D7C">
        <w:t xml:space="preserve">Pri dnu stranice </w:t>
      </w:r>
      <w:r w:rsidR="003B4B4B" w:rsidRPr="008D1D7C">
        <w:t>recenzija</w:t>
      </w:r>
      <w:r w:rsidR="005C503C" w:rsidRPr="008D1D7C">
        <w:t>, korisnik</w:t>
      </w:r>
      <w:r w:rsidRPr="008D1D7C">
        <w:t xml:space="preserve"> </w:t>
      </w:r>
      <w:r w:rsidR="005C503C" w:rsidRPr="008D1D7C">
        <w:t xml:space="preserve">može ocijeniti </w:t>
      </w:r>
      <w:r w:rsidR="005C503C" w:rsidRPr="00F86201">
        <w:rPr>
          <w:iCs/>
        </w:rPr>
        <w:t>proširenj</w:t>
      </w:r>
      <w:r w:rsidR="00C71D2F" w:rsidRPr="00F86201">
        <w:rPr>
          <w:iCs/>
        </w:rPr>
        <w:t>e</w:t>
      </w:r>
      <w:r w:rsidR="005C503C" w:rsidRPr="008D1D7C">
        <w:t xml:space="preserve"> </w:t>
      </w:r>
      <w:r w:rsidR="00C71D2F" w:rsidRPr="008D1D7C">
        <w:t>odabirom zvjezdica</w:t>
      </w:r>
      <w:r w:rsidR="005C503C" w:rsidRPr="008D1D7C">
        <w:t xml:space="preserve"> i upisati</w:t>
      </w:r>
      <w:r w:rsidRPr="008D1D7C">
        <w:t xml:space="preserve"> komentar</w:t>
      </w:r>
      <w:r w:rsidR="00C71D2F" w:rsidRPr="008D1D7C">
        <w:t>. Komentar</w:t>
      </w:r>
      <w:r w:rsidR="005C503C" w:rsidRPr="008D1D7C">
        <w:t xml:space="preserve"> </w:t>
      </w:r>
      <w:r w:rsidRPr="008D1D7C">
        <w:t>nije obavezan za objavu recenzije.</w:t>
      </w:r>
    </w:p>
    <w:p w14:paraId="1C70BD31" w14:textId="106EB738" w:rsidR="00335B22" w:rsidRPr="008D1D7C" w:rsidRDefault="00935165" w:rsidP="00335B22">
      <w:r w:rsidRPr="008D1D7C">
        <w:rPr>
          <w:noProof/>
          <w:lang w:eastAsia="hr-HR"/>
        </w:rPr>
        <w:drawing>
          <wp:anchor distT="0" distB="0" distL="114300" distR="114300" simplePos="0" relativeHeight="251582976" behindDoc="1" locked="0" layoutInCell="1" allowOverlap="1" wp14:anchorId="542B9EDD" wp14:editId="717DC6E6">
            <wp:simplePos x="0" y="0"/>
            <wp:positionH relativeFrom="margin">
              <wp:posOffset>1477010</wp:posOffset>
            </wp:positionH>
            <wp:positionV relativeFrom="paragraph">
              <wp:posOffset>727710</wp:posOffset>
            </wp:positionV>
            <wp:extent cx="3301365" cy="3390900"/>
            <wp:effectExtent l="133350" t="114300" r="127635" b="1714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301365" cy="3390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9508F0" w:rsidRPr="008D1D7C">
        <w:rPr>
          <w:noProof/>
          <w:lang w:eastAsia="hr-HR"/>
        </w:rPr>
        <mc:AlternateContent>
          <mc:Choice Requires="wps">
            <w:drawing>
              <wp:anchor distT="0" distB="0" distL="114300" distR="114300" simplePos="0" relativeHeight="251662848" behindDoc="1" locked="0" layoutInCell="1" allowOverlap="1" wp14:anchorId="322B75A2" wp14:editId="73E3DC3E">
                <wp:simplePos x="0" y="0"/>
                <wp:positionH relativeFrom="column">
                  <wp:posOffset>1202055</wp:posOffset>
                </wp:positionH>
                <wp:positionV relativeFrom="paragraph">
                  <wp:posOffset>4309973</wp:posOffset>
                </wp:positionV>
                <wp:extent cx="3857625" cy="635"/>
                <wp:effectExtent l="0" t="0" r="9525" b="10795"/>
                <wp:wrapNone/>
                <wp:docPr id="338" name="Text Box 338"/>
                <wp:cNvGraphicFramePr/>
                <a:graphic xmlns:a="http://schemas.openxmlformats.org/drawingml/2006/main">
                  <a:graphicData uri="http://schemas.microsoft.com/office/word/2010/wordprocessingShape">
                    <wps:wsp>
                      <wps:cNvSpPr txBox="1"/>
                      <wps:spPr>
                        <a:xfrm>
                          <a:off x="0" y="0"/>
                          <a:ext cx="3857625" cy="635"/>
                        </a:xfrm>
                        <a:prstGeom prst="rect">
                          <a:avLst/>
                        </a:prstGeom>
                        <a:noFill/>
                        <a:ln>
                          <a:noFill/>
                        </a:ln>
                      </wps:spPr>
                      <wps:txbx>
                        <w:txbxContent>
                          <w:p w14:paraId="78E57FE8" w14:textId="6475AC6F" w:rsidR="00393090" w:rsidRPr="00E9370C" w:rsidRDefault="00393090" w:rsidP="00E6126B">
                            <w:pPr>
                              <w:pStyle w:val="Caption"/>
                              <w:rPr>
                                <w:noProof/>
                              </w:rPr>
                            </w:pPr>
                            <w:bookmarkStart w:id="42" w:name="_Toc52484729"/>
                            <w:r>
                              <w:t xml:space="preserve">Slika </w:t>
                            </w:r>
                            <w:fldSimple w:instr=" SEQ Slika \* ARABIC ">
                              <w:r>
                                <w:rPr>
                                  <w:noProof/>
                                </w:rPr>
                                <w:t>5</w:t>
                              </w:r>
                            </w:fldSimple>
                            <w:r>
                              <w:t xml:space="preserve"> – Skočni prozor</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B75A2" id="Text Box 338" o:spid="_x0000_s1033" type="#_x0000_t202" style="position:absolute;left:0;text-align:left;margin-left:94.65pt;margin-top:339.35pt;width:303.75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" filled="f" stroked="f">
                <v:textbox style="mso-fit-shape-to-text:t" inset="0,0,0,0">
                  <w:txbxContent>
                    <w:p w14:paraId="78E57FE8" w14:textId="6475AC6F" w:rsidR="00393090" w:rsidRPr="00E9370C" w:rsidRDefault="00393090" w:rsidP="00E6126B">
                      <w:pPr>
                        <w:pStyle w:val="Caption"/>
                        <w:rPr>
                          <w:noProof/>
                        </w:rPr>
                      </w:pPr>
                      <w:bookmarkStart w:id="43" w:name="_Toc52484729"/>
                      <w:r>
                        <w:t xml:space="preserve">Slika </w:t>
                      </w:r>
                      <w:fldSimple w:instr=" SEQ Slika \* ARABIC ">
                        <w:r>
                          <w:rPr>
                            <w:noProof/>
                          </w:rPr>
                          <w:t>5</w:t>
                        </w:r>
                      </w:fldSimple>
                      <w:r>
                        <w:t xml:space="preserve"> – Skočni prozor</w:t>
                      </w:r>
                      <w:bookmarkEnd w:id="43"/>
                    </w:p>
                  </w:txbxContent>
                </v:textbox>
              </v:shape>
            </w:pict>
          </mc:Fallback>
        </mc:AlternateContent>
      </w:r>
      <w:r w:rsidR="00585FB2" w:rsidRPr="008D1D7C">
        <w:br w:type="page"/>
      </w:r>
    </w:p>
    <w:p w14:paraId="54114621" w14:textId="43C50261" w:rsidR="00EF49AD" w:rsidRPr="008D1D7C" w:rsidRDefault="00C0031A" w:rsidP="00957098">
      <w:pPr>
        <w:pStyle w:val="Heading2"/>
      </w:pPr>
      <w:bookmarkStart w:id="44" w:name="_Toc52484660"/>
      <w:r w:rsidRPr="008D1D7C">
        <w:lastRenderedPageBreak/>
        <w:t>Zadane postavke</w:t>
      </w:r>
      <w:bookmarkEnd w:id="44"/>
    </w:p>
    <w:p w14:paraId="41FACD00" w14:textId="51B3D2F5" w:rsidR="00CA19A3" w:rsidRPr="008D1D7C" w:rsidRDefault="00CA19A3" w:rsidP="00367BA6">
      <w:r w:rsidRPr="008D1D7C">
        <w:t xml:space="preserve">Koraci koje </w:t>
      </w:r>
      <w:r w:rsidR="00B70742" w:rsidRPr="00F86201">
        <w:t>proširenje</w:t>
      </w:r>
      <w:r w:rsidRPr="008D1D7C">
        <w:rPr>
          <w:i/>
        </w:rPr>
        <w:t xml:space="preserve"> </w:t>
      </w:r>
      <w:r w:rsidR="00C71D2F" w:rsidRPr="008D1D7C">
        <w:t xml:space="preserve">izvodi </w:t>
      </w:r>
      <w:r w:rsidRPr="008D1D7C">
        <w:t xml:space="preserve">samo jednom nakon </w:t>
      </w:r>
      <w:r w:rsidR="007F2C4F" w:rsidRPr="008D1D7C">
        <w:t>preuzimanja</w:t>
      </w:r>
      <w:r w:rsidR="00B70742" w:rsidRPr="008D1D7C">
        <w:t xml:space="preserve"> su</w:t>
      </w:r>
      <w:r w:rsidRPr="008D1D7C">
        <w:t>:</w:t>
      </w:r>
    </w:p>
    <w:p w14:paraId="3FBC8603" w14:textId="672A163C" w:rsidR="00CA19A3" w:rsidRPr="008D1D7C" w:rsidRDefault="00CA19A3" w:rsidP="00063719">
      <w:pPr>
        <w:pStyle w:val="ListParagraph"/>
        <w:numPr>
          <w:ilvl w:val="0"/>
          <w:numId w:val="1"/>
        </w:numPr>
        <w:rPr>
          <w:b/>
        </w:rPr>
      </w:pPr>
      <w:r w:rsidRPr="008D1D7C">
        <w:rPr>
          <w:b/>
        </w:rPr>
        <w:t>Postavlja zadane opcije:</w:t>
      </w:r>
    </w:p>
    <w:p w14:paraId="1D06A536" w14:textId="45968BBA" w:rsidR="00CA19A3" w:rsidRPr="008D1D7C" w:rsidRDefault="00CA19A3" w:rsidP="00063719">
      <w:pPr>
        <w:pStyle w:val="ListParagraph"/>
        <w:numPr>
          <w:ilvl w:val="1"/>
          <w:numId w:val="2"/>
        </w:numPr>
      </w:pPr>
      <w:r w:rsidRPr="008D1D7C">
        <w:t xml:space="preserve">Za skočni </w:t>
      </w:r>
      <w:r w:rsidR="00335B22" w:rsidRPr="008D1D7C">
        <w:t>prozor</w:t>
      </w:r>
      <w:r w:rsidR="006B15C5">
        <w:t xml:space="preserve"> (slika 5)</w:t>
      </w:r>
      <w:r w:rsidRPr="008D1D7C">
        <w:t>:</w:t>
      </w:r>
    </w:p>
    <w:p w14:paraId="22FCD233" w14:textId="4E2CEDF9" w:rsidR="00CA19A3" w:rsidRPr="008D1D7C" w:rsidRDefault="00CA19A3" w:rsidP="00063719">
      <w:pPr>
        <w:pStyle w:val="ListParagraph"/>
        <w:numPr>
          <w:ilvl w:val="2"/>
          <w:numId w:val="2"/>
        </w:numPr>
      </w:pPr>
      <w:r w:rsidRPr="008D1D7C">
        <w:t xml:space="preserve">Stanje </w:t>
      </w:r>
      <w:r w:rsidR="00D7553B" w:rsidRPr="00F86201">
        <w:t>proširenja</w:t>
      </w:r>
      <w:r w:rsidR="003B4B4B" w:rsidRPr="008D1D7C">
        <w:rPr>
          <w:i/>
        </w:rPr>
        <w:tab/>
      </w:r>
      <w:r w:rsidR="003B4B4B" w:rsidRPr="008D1D7C">
        <w:tab/>
      </w:r>
      <w:r w:rsidR="003147C6" w:rsidRPr="008D1D7C">
        <w:t>=</w:t>
      </w:r>
      <w:r w:rsidRPr="008D1D7C">
        <w:t xml:space="preserve">&gt; </w:t>
      </w:r>
      <w:r w:rsidR="00522414" w:rsidRPr="008D1D7C">
        <w:t xml:space="preserve"> </w:t>
      </w:r>
      <w:r w:rsidRPr="008D1D7C">
        <w:rPr>
          <w:color w:val="46A246"/>
        </w:rPr>
        <w:t>OMOGUĆENO</w:t>
      </w:r>
    </w:p>
    <w:p w14:paraId="462DF977" w14:textId="7373A246" w:rsidR="00CA19A3" w:rsidRPr="008D1D7C" w:rsidRDefault="00CA19A3" w:rsidP="00063719">
      <w:pPr>
        <w:pStyle w:val="ListParagraph"/>
        <w:numPr>
          <w:ilvl w:val="2"/>
          <w:numId w:val="2"/>
        </w:numPr>
      </w:pPr>
      <w:r w:rsidRPr="008D1D7C">
        <w:t>Prikaz novih ocjena</w:t>
      </w:r>
      <w:r w:rsidR="003B4B4B" w:rsidRPr="008D1D7C">
        <w:tab/>
      </w:r>
      <w:r w:rsidR="003B4B4B" w:rsidRPr="008D1D7C">
        <w:tab/>
      </w:r>
      <w:r w:rsidR="003147C6" w:rsidRPr="008D1D7C">
        <w:t>=</w:t>
      </w:r>
      <w:r w:rsidRPr="008D1D7C">
        <w:t xml:space="preserve">&gt; </w:t>
      </w:r>
      <w:r w:rsidR="00522414" w:rsidRPr="008D1D7C">
        <w:t xml:space="preserve"> </w:t>
      </w:r>
      <w:r w:rsidRPr="008D1D7C">
        <w:rPr>
          <w:color w:val="46A246"/>
        </w:rPr>
        <w:t>OMOGUĆENO</w:t>
      </w:r>
    </w:p>
    <w:p w14:paraId="0DFD0453" w14:textId="2A485A86" w:rsidR="00C0031A" w:rsidRPr="008D1D7C" w:rsidRDefault="00C0031A" w:rsidP="00063719">
      <w:pPr>
        <w:pStyle w:val="ListParagraph"/>
        <w:numPr>
          <w:ilvl w:val="2"/>
          <w:numId w:val="2"/>
        </w:numPr>
      </w:pPr>
      <w:r w:rsidRPr="008D1D7C">
        <w:t>Brzi pregled ocjena</w:t>
      </w:r>
      <w:r w:rsidR="003B4B4B" w:rsidRPr="008D1D7C">
        <w:tab/>
      </w:r>
      <w:r w:rsidR="003B4B4B" w:rsidRPr="008D1D7C">
        <w:tab/>
      </w:r>
      <w:r w:rsidRPr="008D1D7C">
        <w:t xml:space="preserve">=&gt; </w:t>
      </w:r>
      <w:r w:rsidR="00522414" w:rsidRPr="008D1D7C">
        <w:t xml:space="preserve"> </w:t>
      </w:r>
      <w:r w:rsidRPr="008D1D7C">
        <w:rPr>
          <w:color w:val="46A246"/>
        </w:rPr>
        <w:t>OMOGUĆENO</w:t>
      </w:r>
    </w:p>
    <w:p w14:paraId="08868B29" w14:textId="47466EFB" w:rsidR="00935165" w:rsidRPr="00935165" w:rsidRDefault="00C0031A" w:rsidP="00935165">
      <w:pPr>
        <w:pStyle w:val="ListParagraph"/>
        <w:numPr>
          <w:ilvl w:val="2"/>
          <w:numId w:val="2"/>
        </w:numPr>
      </w:pPr>
      <w:r w:rsidRPr="008D1D7C">
        <w:t>Školski kalendar</w:t>
      </w:r>
      <w:r w:rsidR="003B4B4B" w:rsidRPr="008D1D7C">
        <w:tab/>
      </w:r>
      <w:r w:rsidR="003B4B4B" w:rsidRPr="008D1D7C">
        <w:tab/>
      </w:r>
      <w:r w:rsidRPr="008D1D7C">
        <w:t xml:space="preserve">=&gt; </w:t>
      </w:r>
      <w:r w:rsidR="00522414" w:rsidRPr="008D1D7C">
        <w:t xml:space="preserve"> </w:t>
      </w:r>
      <w:r w:rsidRPr="008D1D7C">
        <w:rPr>
          <w:color w:val="46A246"/>
        </w:rPr>
        <w:t>OMOGUĆENO</w:t>
      </w:r>
    </w:p>
    <w:p w14:paraId="741C7749" w14:textId="08E29AE7" w:rsidR="00935165" w:rsidRPr="00935165" w:rsidRDefault="00935165" w:rsidP="00935165">
      <w:pPr>
        <w:pStyle w:val="ListParagraph"/>
        <w:numPr>
          <w:ilvl w:val="2"/>
          <w:numId w:val="2"/>
        </w:numPr>
      </w:pPr>
      <w:r w:rsidRPr="00935165">
        <w:t>Puni prikaz</w:t>
      </w:r>
      <w:r w:rsidRPr="00935165">
        <w:tab/>
      </w:r>
      <w:r w:rsidRPr="00935165">
        <w:tab/>
      </w:r>
      <w:r w:rsidRPr="00935165">
        <w:tab/>
        <w:t>=&gt;</w:t>
      </w:r>
      <w:r>
        <w:rPr>
          <w:color w:val="46A246"/>
        </w:rPr>
        <w:t xml:space="preserve">  </w:t>
      </w:r>
      <w:r w:rsidRPr="00935165">
        <w:rPr>
          <w:color w:val="C45911" w:themeColor="accent2" w:themeShade="BF"/>
        </w:rPr>
        <w:t>ONEMOGUĆENO</w:t>
      </w:r>
    </w:p>
    <w:p w14:paraId="785D4125" w14:textId="1452B7C4" w:rsidR="00935165" w:rsidRPr="008D1D7C" w:rsidRDefault="00935165" w:rsidP="00935165">
      <w:pPr>
        <w:pStyle w:val="ListParagraph"/>
        <w:numPr>
          <w:ilvl w:val="2"/>
          <w:numId w:val="2"/>
        </w:numPr>
      </w:pPr>
      <w:r w:rsidRPr="00935165">
        <w:t>Tamni prikaz</w:t>
      </w:r>
      <w:r w:rsidRPr="00935165">
        <w:tab/>
      </w:r>
      <w:r w:rsidRPr="00935165">
        <w:tab/>
      </w:r>
      <w:r w:rsidRPr="00935165">
        <w:tab/>
        <w:t xml:space="preserve">=&gt;  </w:t>
      </w:r>
      <w:r w:rsidRPr="00935165">
        <w:rPr>
          <w:color w:val="C45911" w:themeColor="accent2" w:themeShade="BF"/>
        </w:rPr>
        <w:t>ONEMOGUĆENO</w:t>
      </w:r>
    </w:p>
    <w:p w14:paraId="52AFB425" w14:textId="2B5A2AAD" w:rsidR="00CA19A3" w:rsidRPr="008D1D7C" w:rsidRDefault="00CA19A3" w:rsidP="00063719">
      <w:pPr>
        <w:pStyle w:val="ListParagraph"/>
        <w:numPr>
          <w:ilvl w:val="1"/>
          <w:numId w:val="2"/>
        </w:numPr>
      </w:pPr>
      <w:r w:rsidRPr="008D1D7C">
        <w:t>Za prijavu u e-Dnevnik:</w:t>
      </w:r>
    </w:p>
    <w:p w14:paraId="668CA2CF" w14:textId="3C7A1703" w:rsidR="00F01499" w:rsidRPr="008D1D7C" w:rsidRDefault="00CA19A3" w:rsidP="00136171">
      <w:pPr>
        <w:pStyle w:val="ListParagraph"/>
        <w:numPr>
          <w:ilvl w:val="2"/>
          <w:numId w:val="2"/>
        </w:numPr>
        <w:jc w:val="left"/>
      </w:pPr>
      <w:r w:rsidRPr="008D1D7C">
        <w:t xml:space="preserve">Automatska prijava </w:t>
      </w:r>
      <w:r w:rsidR="003B4B4B" w:rsidRPr="008D1D7C">
        <w:tab/>
      </w:r>
      <w:r w:rsidR="004B77ED" w:rsidRPr="008D1D7C">
        <w:tab/>
      </w:r>
      <w:r w:rsidR="003147C6" w:rsidRPr="008D1D7C">
        <w:t>=</w:t>
      </w:r>
      <w:r w:rsidRPr="008D1D7C">
        <w:t xml:space="preserve">&gt; </w:t>
      </w:r>
      <w:r w:rsidR="00522414" w:rsidRPr="008D1D7C">
        <w:t xml:space="preserve"> </w:t>
      </w:r>
      <w:r w:rsidRPr="008D1D7C">
        <w:rPr>
          <w:color w:val="46A246"/>
        </w:rPr>
        <w:t>OMOGUĆENO</w:t>
      </w:r>
      <w:r w:rsidR="00C8240A" w:rsidRPr="008D1D7C">
        <w:rPr>
          <w:color w:val="46A246"/>
        </w:rPr>
        <w:br/>
      </w:r>
    </w:p>
    <w:p w14:paraId="13AEBE49" w14:textId="72439DE8" w:rsidR="00CA19A3" w:rsidRPr="008D1D7C" w:rsidRDefault="00CA19A3" w:rsidP="00063719">
      <w:pPr>
        <w:pStyle w:val="ListParagraph"/>
        <w:numPr>
          <w:ilvl w:val="0"/>
          <w:numId w:val="1"/>
        </w:numPr>
        <w:rPr>
          <w:b/>
        </w:rPr>
      </w:pPr>
      <w:r w:rsidRPr="008D1D7C">
        <w:rPr>
          <w:b/>
        </w:rPr>
        <w:t>Preusmjerava korisnika na stranicu prijave u e-Dnevnik kad:</w:t>
      </w:r>
    </w:p>
    <w:p w14:paraId="31C6BB61" w14:textId="02C4FC29" w:rsidR="00CA19A3" w:rsidRPr="008D1D7C" w:rsidRDefault="00CA19A3" w:rsidP="00063719">
      <w:pPr>
        <w:pStyle w:val="ListParagraph"/>
        <w:numPr>
          <w:ilvl w:val="1"/>
          <w:numId w:val="2"/>
        </w:numPr>
      </w:pPr>
      <w:r w:rsidRPr="008D1D7C">
        <w:t>učita e-Dnevnik,</w:t>
      </w:r>
    </w:p>
    <w:p w14:paraId="300F4F4E" w14:textId="6A6D0AB7" w:rsidR="00CA19A3" w:rsidRPr="008D1D7C" w:rsidRDefault="00CA19A3" w:rsidP="00063719">
      <w:pPr>
        <w:pStyle w:val="ListParagraph"/>
        <w:numPr>
          <w:ilvl w:val="1"/>
          <w:numId w:val="2"/>
        </w:numPr>
      </w:pPr>
      <w:r w:rsidRPr="008D1D7C">
        <w:t>prijeđe s jedne kartice na drugu s učitanim e-Dnevnikom</w:t>
      </w:r>
      <w:r w:rsidR="006C1EA1" w:rsidRPr="008D1D7C">
        <w:t>,</w:t>
      </w:r>
    </w:p>
    <w:p w14:paraId="5337EAF4" w14:textId="02BDADFA" w:rsidR="00935165" w:rsidRPr="008D1D7C" w:rsidRDefault="006C1EA1" w:rsidP="00D957F2">
      <w:pPr>
        <w:pStyle w:val="ListParagraph"/>
        <w:numPr>
          <w:ilvl w:val="1"/>
          <w:numId w:val="2"/>
        </w:numPr>
        <w:jc w:val="left"/>
      </w:pPr>
      <w:r w:rsidRPr="008D1D7C">
        <w:t>p</w:t>
      </w:r>
      <w:r w:rsidR="00CA19A3" w:rsidRPr="008D1D7C">
        <w:t>rijeđe</w:t>
      </w:r>
      <w:r w:rsidR="0079456C" w:rsidRPr="008D1D7C">
        <w:t xml:space="preserve"> ili učita</w:t>
      </w:r>
      <w:r w:rsidR="00CA19A3" w:rsidRPr="008D1D7C">
        <w:t xml:space="preserve"> drugi prozor i ponovi </w:t>
      </w:r>
      <w:r w:rsidR="00F01499" w:rsidRPr="008D1D7C">
        <w:t>jednu od prethodne dvije točke.</w:t>
      </w:r>
      <w:r w:rsidR="00935165">
        <w:br/>
      </w:r>
    </w:p>
    <w:p w14:paraId="101101BE" w14:textId="3FF8EBC0" w:rsidR="00760A88" w:rsidRPr="008D1D7C" w:rsidRDefault="00760A88" w:rsidP="00760A88">
      <w:r w:rsidRPr="008D1D7C">
        <w:t>Sve opcije mogu se promijeniti te se automatski spremaju.</w:t>
      </w:r>
    </w:p>
    <w:p w14:paraId="52043EE6" w14:textId="77777777" w:rsidR="0051739A" w:rsidRPr="008D1D7C" w:rsidRDefault="0051739A">
      <w:pPr>
        <w:rPr>
          <w:noProof/>
        </w:rPr>
      </w:pPr>
    </w:p>
    <w:p w14:paraId="79489C9E" w14:textId="6B2AE101" w:rsidR="003C079E" w:rsidRPr="008D1D7C" w:rsidRDefault="007326CC">
      <w:r w:rsidRPr="008D1D7C">
        <w:rPr>
          <w:noProof/>
          <w:lang w:eastAsia="hr-HR"/>
        </w:rPr>
        <w:drawing>
          <wp:anchor distT="0" distB="0" distL="114300" distR="114300" simplePos="0" relativeHeight="251584000" behindDoc="1" locked="0" layoutInCell="1" allowOverlap="1" wp14:anchorId="104257BE" wp14:editId="078536A8">
            <wp:simplePos x="0" y="0"/>
            <wp:positionH relativeFrom="column">
              <wp:posOffset>1809226</wp:posOffset>
            </wp:positionH>
            <wp:positionV relativeFrom="paragraph">
              <wp:posOffset>321310</wp:posOffset>
            </wp:positionV>
            <wp:extent cx="638175" cy="561975"/>
            <wp:effectExtent l="0" t="0" r="9525"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38175" cy="561975"/>
                    </a:xfrm>
                    <a:prstGeom prst="rect">
                      <a:avLst/>
                    </a:prstGeom>
                  </pic:spPr>
                </pic:pic>
              </a:graphicData>
            </a:graphic>
          </wp:anchor>
        </w:drawing>
      </w:r>
      <w:r w:rsidRPr="008D1D7C">
        <w:rPr>
          <w:noProof/>
          <w:lang w:eastAsia="hr-HR"/>
        </w:rPr>
        <w:drawing>
          <wp:anchor distT="0" distB="0" distL="114300" distR="114300" simplePos="0" relativeHeight="251585024" behindDoc="1" locked="0" layoutInCell="1" allowOverlap="1" wp14:anchorId="09506F55" wp14:editId="1C8E6F86">
            <wp:simplePos x="0" y="0"/>
            <wp:positionH relativeFrom="margin">
              <wp:posOffset>4078936</wp:posOffset>
            </wp:positionH>
            <wp:positionV relativeFrom="paragraph">
              <wp:posOffset>318135</wp:posOffset>
            </wp:positionV>
            <wp:extent cx="600075" cy="561975"/>
            <wp:effectExtent l="0" t="0" r="9525"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00075" cy="561975"/>
                    </a:xfrm>
                    <a:prstGeom prst="rect">
                      <a:avLst/>
                    </a:prstGeom>
                  </pic:spPr>
                </pic:pic>
              </a:graphicData>
            </a:graphic>
          </wp:anchor>
        </w:drawing>
      </w:r>
      <w:r w:rsidRPr="008D1D7C">
        <w:rPr>
          <w:noProof/>
          <w:lang w:eastAsia="hr-HR"/>
        </w:rPr>
        <mc:AlternateContent>
          <mc:Choice Requires="wps">
            <w:drawing>
              <wp:anchor distT="0" distB="0" distL="114300" distR="114300" simplePos="0" relativeHeight="251664896" behindDoc="1" locked="0" layoutInCell="1" allowOverlap="1" wp14:anchorId="59847F94" wp14:editId="1F592CC4">
                <wp:simplePos x="0" y="0"/>
                <wp:positionH relativeFrom="column">
                  <wp:posOffset>3133090</wp:posOffset>
                </wp:positionH>
                <wp:positionV relativeFrom="paragraph">
                  <wp:posOffset>937895</wp:posOffset>
                </wp:positionV>
                <wp:extent cx="2321256" cy="635"/>
                <wp:effectExtent l="0" t="0" r="3175" b="0"/>
                <wp:wrapNone/>
                <wp:docPr id="340" name="Text Box 340"/>
                <wp:cNvGraphicFramePr/>
                <a:graphic xmlns:a="http://schemas.openxmlformats.org/drawingml/2006/main">
                  <a:graphicData uri="http://schemas.microsoft.com/office/word/2010/wordprocessingShape">
                    <wps:wsp>
                      <wps:cNvSpPr txBox="1"/>
                      <wps:spPr>
                        <a:xfrm>
                          <a:off x="0" y="0"/>
                          <a:ext cx="2321256" cy="635"/>
                        </a:xfrm>
                        <a:prstGeom prst="rect">
                          <a:avLst/>
                        </a:prstGeom>
                        <a:solidFill>
                          <a:prstClr val="white"/>
                        </a:solidFill>
                        <a:ln>
                          <a:noFill/>
                        </a:ln>
                      </wps:spPr>
                      <wps:txbx>
                        <w:txbxContent>
                          <w:p w14:paraId="4AEB4005" w14:textId="2C85BCF4" w:rsidR="00393090" w:rsidRPr="00B37B47" w:rsidRDefault="00393090" w:rsidP="00E6126B">
                            <w:pPr>
                              <w:pStyle w:val="Caption"/>
                              <w:rPr>
                                <w:noProof/>
                              </w:rPr>
                            </w:pPr>
                            <w:r>
                              <w:t>Slika 7 – One</w:t>
                            </w:r>
                            <w:r w:rsidRPr="00E56662">
                              <w:t>mogućena opcija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847F94" id="Text Box 340" o:spid="_x0000_s1034" type="#_x0000_t202" style="position:absolute;left:0;text-align:left;margin-left:246.7pt;margin-top:73.85pt;width:182.8pt;height:.0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" stroked="f">
                <v:textbox style="mso-fit-shape-to-text:t" inset="0,0,0,0">
                  <w:txbxContent>
                    <w:p w14:paraId="4AEB4005" w14:textId="2C85BCF4" w:rsidR="00393090" w:rsidRPr="00B37B47" w:rsidRDefault="00393090" w:rsidP="00E6126B">
                      <w:pPr>
                        <w:pStyle w:val="Caption"/>
                        <w:rPr>
                          <w:noProof/>
                        </w:rPr>
                      </w:pPr>
                      <w:r>
                        <w:t>Slika 7 – One</w:t>
                      </w:r>
                      <w:r w:rsidRPr="00E56662">
                        <w:t>mogućena opcija</w:t>
                      </w:r>
                    </w:p>
                  </w:txbxContent>
                </v:textbox>
              </v:shape>
            </w:pict>
          </mc:Fallback>
        </mc:AlternateContent>
      </w:r>
      <w:r w:rsidRPr="008D1D7C">
        <w:rPr>
          <w:noProof/>
          <w:lang w:eastAsia="hr-HR"/>
        </w:rPr>
        <mc:AlternateContent>
          <mc:Choice Requires="wps">
            <w:drawing>
              <wp:anchor distT="0" distB="0" distL="114300" distR="114300" simplePos="0" relativeHeight="251663872" behindDoc="1" locked="0" layoutInCell="1" allowOverlap="1" wp14:anchorId="6DA5574B" wp14:editId="3B1720D0">
                <wp:simplePos x="0" y="0"/>
                <wp:positionH relativeFrom="column">
                  <wp:posOffset>1033780</wp:posOffset>
                </wp:positionH>
                <wp:positionV relativeFrom="paragraph">
                  <wp:posOffset>937895</wp:posOffset>
                </wp:positionV>
                <wp:extent cx="2019632" cy="635"/>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2019632" cy="635"/>
                        </a:xfrm>
                        <a:prstGeom prst="rect">
                          <a:avLst/>
                        </a:prstGeom>
                        <a:solidFill>
                          <a:prstClr val="white"/>
                        </a:solidFill>
                        <a:ln>
                          <a:noFill/>
                        </a:ln>
                      </wps:spPr>
                      <wps:txbx>
                        <w:txbxContent>
                          <w:p w14:paraId="22D8877B" w14:textId="5FB62E7F" w:rsidR="00393090" w:rsidRPr="00B17C0F" w:rsidRDefault="00393090" w:rsidP="00E6126B">
                            <w:pPr>
                              <w:pStyle w:val="Caption"/>
                              <w:rPr>
                                <w:noProof/>
                              </w:rPr>
                            </w:pPr>
                            <w:r>
                              <w:t>Slika 6</w:t>
                            </w:r>
                            <w:r>
                              <w:rPr>
                                <w:noProof/>
                              </w:rPr>
                              <w:t xml:space="preserve"> – Omogućena opcija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A5574B" id="Text Box 339" o:spid="_x0000_s1035" type="#_x0000_t202" style="position:absolute;left:0;text-align:left;margin-left:81.4pt;margin-top:73.85pt;width:159.05pt;height:.05pt;z-index:-25165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fsTLwIAAGg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" stroked="f">
                <v:textbox style="mso-fit-shape-to-text:t" inset="0,0,0,0">
                  <w:txbxContent>
                    <w:p w14:paraId="22D8877B" w14:textId="5FB62E7F" w:rsidR="00393090" w:rsidRPr="00B17C0F" w:rsidRDefault="00393090" w:rsidP="00E6126B">
                      <w:pPr>
                        <w:pStyle w:val="Caption"/>
                        <w:rPr>
                          <w:noProof/>
                        </w:rPr>
                      </w:pPr>
                      <w:r>
                        <w:t>Slika 6</w:t>
                      </w:r>
                      <w:r>
                        <w:rPr>
                          <w:noProof/>
                        </w:rPr>
                        <w:t xml:space="preserve"> – Omogućena opcija</w:t>
                      </w:r>
                    </w:p>
                  </w:txbxContent>
                </v:textbox>
              </v:shape>
            </w:pict>
          </mc:Fallback>
        </mc:AlternateContent>
      </w:r>
      <w:r w:rsidR="003C079E" w:rsidRPr="008D1D7C">
        <w:br w:type="page"/>
      </w:r>
    </w:p>
    <w:p w14:paraId="32589CC2" w14:textId="4C14E199" w:rsidR="005A318F" w:rsidRPr="008D1D7C" w:rsidRDefault="00585FB2" w:rsidP="00957098">
      <w:pPr>
        <w:pStyle w:val="Heading2"/>
      </w:pPr>
      <w:bookmarkStart w:id="45" w:name="_Prijava_u_e-Dnevnik"/>
      <w:bookmarkStart w:id="46" w:name="_Toc52484661"/>
      <w:bookmarkEnd w:id="45"/>
      <w:r w:rsidRPr="008D1D7C">
        <w:lastRenderedPageBreak/>
        <w:t>Prijava</w:t>
      </w:r>
      <w:r w:rsidR="00522414" w:rsidRPr="008D1D7C">
        <w:t xml:space="preserve"> u e-Dnevnik</w:t>
      </w:r>
      <w:bookmarkEnd w:id="46"/>
    </w:p>
    <w:p w14:paraId="10F729CD" w14:textId="472859A7" w:rsidR="00E667C3" w:rsidRPr="008D1D7C" w:rsidRDefault="00B740A2" w:rsidP="00A15777">
      <w:r w:rsidRPr="008D1D7C">
        <w:t>Na stranici prijave u e-Dnevnik (/</w:t>
      </w:r>
      <w:r w:rsidR="00AD1209">
        <w:t>login</w:t>
      </w:r>
      <w:r w:rsidRPr="008D1D7C">
        <w:t>) naslov se mijenja u „e-Dnevnik Plu</w:t>
      </w:r>
      <w:r w:rsidR="00AD1209">
        <w:t>s</w:t>
      </w:r>
      <w:r w:rsidRPr="008D1D7C">
        <w:t xml:space="preserve">“. </w:t>
      </w:r>
    </w:p>
    <w:p w14:paraId="777DCA5F" w14:textId="1FF35982" w:rsidR="00E667C3" w:rsidRPr="008D1D7C" w:rsidRDefault="00B740A2" w:rsidP="00E667C3">
      <w:r w:rsidRPr="008D1D7C">
        <w:t>Kod prijave učenika ispod imena i lozinke nalazi se opcija „Ostani prijavljen“</w:t>
      </w:r>
      <w:r w:rsidR="00E667C3" w:rsidRPr="008D1D7C">
        <w:t>.</w:t>
      </w:r>
      <w:r w:rsidR="00375F2A" w:rsidRPr="008D1D7C">
        <w:t xml:space="preserve"> </w:t>
      </w:r>
      <w:r w:rsidR="00E667C3" w:rsidRPr="008D1D7C">
        <w:t>Opcija može biti:</w:t>
      </w:r>
    </w:p>
    <w:p w14:paraId="00A50E71" w14:textId="0D997F62" w:rsidR="00291858" w:rsidRPr="008D1D7C" w:rsidRDefault="00E667C3" w:rsidP="004379F3">
      <w:pPr>
        <w:pStyle w:val="ListParagraph"/>
        <w:numPr>
          <w:ilvl w:val="0"/>
          <w:numId w:val="4"/>
        </w:numPr>
        <w:ind w:left="714" w:hanging="357"/>
        <w:contextualSpacing w:val="0"/>
      </w:pPr>
      <w:r w:rsidRPr="008D1D7C">
        <w:rPr>
          <w:b/>
        </w:rPr>
        <w:t>Omogućena</w:t>
      </w:r>
      <w:r w:rsidRPr="008D1D7C">
        <w:t xml:space="preserve"> – </w:t>
      </w:r>
      <w:r w:rsidR="00291858" w:rsidRPr="008D1D7C">
        <w:t xml:space="preserve">Prilikom otvaranja e-Dnevnika </w:t>
      </w:r>
      <w:r w:rsidR="00291858" w:rsidRPr="00F86201">
        <w:t>proširenje</w:t>
      </w:r>
      <w:r w:rsidR="00291858" w:rsidRPr="008D1D7C">
        <w:rPr>
          <w:i/>
        </w:rPr>
        <w:t xml:space="preserve"> </w:t>
      </w:r>
      <w:r w:rsidR="00291858" w:rsidRPr="008D1D7C">
        <w:t xml:space="preserve">automatski pronalazi autorizaciju te „preskače“ stranicu prijave. </w:t>
      </w:r>
      <w:r w:rsidR="005430D1" w:rsidRPr="008D1D7C">
        <w:t>Ako</w:t>
      </w:r>
      <w:r w:rsidR="00291858" w:rsidRPr="008D1D7C">
        <w:t xml:space="preserve"> korisnik ima </w:t>
      </w:r>
      <w:r w:rsidR="000A28A9" w:rsidRPr="008D1D7C">
        <w:t>omogućenu</w:t>
      </w:r>
      <w:r w:rsidR="00291858" w:rsidRPr="008D1D7C">
        <w:t xml:space="preserve"> sinkronizaciju, na svim računalima gdje je p</w:t>
      </w:r>
      <w:r w:rsidR="00666A46" w:rsidRPr="008D1D7C">
        <w:t>rijavljen Google računom ima „izravan“ ulaz u e-Dnevnik te dobiva</w:t>
      </w:r>
      <w:r w:rsidR="00291858" w:rsidRPr="008D1D7C">
        <w:t xml:space="preserve"> obavijesti nadolazećih bilješki i testova. </w:t>
      </w:r>
    </w:p>
    <w:p w14:paraId="10DD1A52" w14:textId="1D06F4D6" w:rsidR="00291858" w:rsidRPr="008D1D7C" w:rsidRDefault="00291858" w:rsidP="004379F3">
      <w:pPr>
        <w:pStyle w:val="ListParagraph"/>
        <w:numPr>
          <w:ilvl w:val="0"/>
          <w:numId w:val="4"/>
        </w:numPr>
        <w:ind w:left="714" w:hanging="357"/>
        <w:contextualSpacing w:val="0"/>
      </w:pPr>
      <w:r w:rsidRPr="008D1D7C">
        <w:rPr>
          <w:b/>
        </w:rPr>
        <w:t>Onemogućena</w:t>
      </w:r>
      <w:r w:rsidRPr="008D1D7C">
        <w:t xml:space="preserve"> – </w:t>
      </w:r>
      <w:r w:rsidRPr="00F86201">
        <w:t>Proširenje</w:t>
      </w:r>
      <w:r w:rsidRPr="008D1D7C">
        <w:t xml:space="preserve"> </w:t>
      </w:r>
      <w:r w:rsidR="00C51EBA" w:rsidRPr="008D1D7C">
        <w:t>nakon prijave</w:t>
      </w:r>
      <w:r w:rsidR="00C71D2F" w:rsidRPr="008D1D7C">
        <w:t>, a</w:t>
      </w:r>
      <w:r w:rsidR="00C51EBA" w:rsidRPr="008D1D7C">
        <w:t xml:space="preserve"> </w:t>
      </w:r>
      <w:r w:rsidRPr="008D1D7C">
        <w:t>radi dodatne sigurnosti</w:t>
      </w:r>
      <w:r w:rsidR="00C71D2F" w:rsidRPr="008D1D7C">
        <w:t>,</w:t>
      </w:r>
      <w:r w:rsidRPr="008D1D7C">
        <w:t xml:space="preserve"> sprema sesiju (ID </w:t>
      </w:r>
      <w:r w:rsidR="00FE76EB" w:rsidRPr="008D1D7C">
        <w:t>trenutno</w:t>
      </w:r>
      <w:r w:rsidRPr="008D1D7C">
        <w:t xml:space="preserve"> otvorene kartice u </w:t>
      </w:r>
      <w:r w:rsidR="00FE76EB" w:rsidRPr="008D1D7C">
        <w:t>trenutno</w:t>
      </w:r>
      <w:r w:rsidRPr="008D1D7C">
        <w:t xml:space="preserve"> otvorenom prozoru</w:t>
      </w:r>
      <w:r w:rsidR="00C51EBA" w:rsidRPr="008D1D7C">
        <w:t>)</w:t>
      </w:r>
      <w:r w:rsidRPr="008D1D7C">
        <w:t xml:space="preserve"> </w:t>
      </w:r>
      <w:r w:rsidR="00C51EBA" w:rsidRPr="008D1D7C">
        <w:t>kako korisnik ne bi morao ići na manualnu odjavu.</w:t>
      </w:r>
      <w:r w:rsidRPr="008D1D7C">
        <w:t xml:space="preserve"> e-Dnevnik </w:t>
      </w:r>
      <w:r w:rsidR="009C0B8A" w:rsidRPr="008D1D7C">
        <w:t>„pamti“ prijavu korisnika određeno vrijeme</w:t>
      </w:r>
      <w:r w:rsidRPr="008D1D7C">
        <w:t>,</w:t>
      </w:r>
      <w:r w:rsidR="00C51EBA" w:rsidRPr="008D1D7C">
        <w:t xml:space="preserve"> </w:t>
      </w:r>
      <w:r w:rsidR="009C0B8A" w:rsidRPr="008D1D7C">
        <w:t>a</w:t>
      </w:r>
      <w:r w:rsidR="00C51EBA" w:rsidRPr="008D1D7C">
        <w:t xml:space="preserve"> </w:t>
      </w:r>
      <w:r w:rsidR="00C51EBA" w:rsidRPr="00F86201">
        <w:t>proširenje</w:t>
      </w:r>
      <w:r w:rsidR="00C51EBA" w:rsidRPr="008D1D7C">
        <w:t xml:space="preserve"> nakon zatvaranja kartice e-Dnevnika ili otvaranjem iz drugog odredišta poništava sesij</w:t>
      </w:r>
      <w:r w:rsidR="007D7CAD">
        <w:t>u</w:t>
      </w:r>
      <w:r w:rsidRPr="008D1D7C">
        <w:t xml:space="preserve"> </w:t>
      </w:r>
      <w:r w:rsidR="00C51EBA" w:rsidRPr="008D1D7C">
        <w:t xml:space="preserve">te više nije moguće pristupiti </w:t>
      </w:r>
      <w:r w:rsidR="009C0B8A" w:rsidRPr="008D1D7C">
        <w:t>prijavljenom</w:t>
      </w:r>
      <w:r w:rsidR="00C51EBA" w:rsidRPr="008D1D7C">
        <w:t xml:space="preserve"> računu u e-Dnevniku</w:t>
      </w:r>
      <w:r w:rsidR="009C0B8A" w:rsidRPr="008D1D7C">
        <w:t>, što omogućuje dodatnu razinu sigurnosti.</w:t>
      </w:r>
    </w:p>
    <w:p w14:paraId="5303D4F9" w14:textId="282C1AE4" w:rsidR="00832D19" w:rsidRPr="008D1D7C" w:rsidRDefault="00375F2A" w:rsidP="00A80DF8">
      <w:pPr>
        <w:rPr>
          <w:b/>
        </w:rPr>
      </w:pPr>
      <w:r w:rsidRPr="008D1D7C">
        <w:rPr>
          <w:b/>
        </w:rPr>
        <w:t>Kod prijave roditelja nema opcije za automatsku prijavu</w:t>
      </w:r>
      <w:r w:rsidR="00AD1209">
        <w:rPr>
          <w:b/>
        </w:rPr>
        <w:t>.</w:t>
      </w:r>
    </w:p>
    <w:p w14:paraId="056AC040" w14:textId="77777777" w:rsidR="00832D19" w:rsidRPr="008D1D7C" w:rsidRDefault="00832D19" w:rsidP="00A80DF8">
      <w:pPr>
        <w:rPr>
          <w:b/>
        </w:rPr>
      </w:pPr>
    </w:p>
    <w:p w14:paraId="0A314EBD" w14:textId="27CBEEDF" w:rsidR="00A80DF8" w:rsidRPr="008D1D7C" w:rsidRDefault="00154D73" w:rsidP="00A80DF8">
      <w:r w:rsidRPr="008D1D7C">
        <w:rPr>
          <w:noProof/>
          <w:lang w:eastAsia="hr-HR"/>
        </w:rPr>
        <mc:AlternateContent>
          <mc:Choice Requires="wps">
            <w:drawing>
              <wp:anchor distT="0" distB="0" distL="114300" distR="114300" simplePos="0" relativeHeight="251665920" behindDoc="0" locked="0" layoutInCell="1" allowOverlap="1" wp14:anchorId="29442268" wp14:editId="5597B2D6">
                <wp:simplePos x="0" y="0"/>
                <wp:positionH relativeFrom="margin">
                  <wp:align>center</wp:align>
                </wp:positionH>
                <wp:positionV relativeFrom="paragraph">
                  <wp:posOffset>3637031</wp:posOffset>
                </wp:positionV>
                <wp:extent cx="3086100" cy="635"/>
                <wp:effectExtent l="0" t="0" r="0" b="0"/>
                <wp:wrapTopAndBottom/>
                <wp:docPr id="341" name="Text Box 34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775133A" w14:textId="52A47F64" w:rsidR="00393090" w:rsidRPr="007627EC" w:rsidRDefault="00393090" w:rsidP="00E6126B">
                            <w:pPr>
                              <w:pStyle w:val="Caption"/>
                              <w:rPr>
                                <w:b/>
                                <w:noProof/>
                              </w:rPr>
                            </w:pPr>
                            <w:bookmarkStart w:id="47" w:name="_Toc52484730"/>
                            <w:r>
                              <w:t xml:space="preserve">Slika </w:t>
                            </w:r>
                            <w:fldSimple w:instr=" SEQ Slika \* ARABIC ">
                              <w:r>
                                <w:rPr>
                                  <w:noProof/>
                                </w:rPr>
                                <w:t>6</w:t>
                              </w:r>
                            </w:fldSimple>
                            <w:r>
                              <w:t xml:space="preserve"> – Automatska prijava</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2268" id="Text Box 341" o:spid="_x0000_s1036" type="#_x0000_t202" style="position:absolute;left:0;text-align:left;margin-left:0;margin-top:286.4pt;width:243pt;height:.05pt;z-index:251665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" stroked="f">
                <v:textbox style="mso-fit-shape-to-text:t" inset="0,0,0,0">
                  <w:txbxContent>
                    <w:p w14:paraId="1775133A" w14:textId="52A47F64" w:rsidR="00393090" w:rsidRPr="007627EC" w:rsidRDefault="00393090" w:rsidP="00E6126B">
                      <w:pPr>
                        <w:pStyle w:val="Caption"/>
                        <w:rPr>
                          <w:b/>
                          <w:noProof/>
                        </w:rPr>
                      </w:pPr>
                      <w:bookmarkStart w:id="48" w:name="_Toc52484730"/>
                      <w:r>
                        <w:t xml:space="preserve">Slika </w:t>
                      </w:r>
                      <w:fldSimple w:instr=" SEQ Slika \* ARABIC ">
                        <w:r>
                          <w:rPr>
                            <w:noProof/>
                          </w:rPr>
                          <w:t>6</w:t>
                        </w:r>
                      </w:fldSimple>
                      <w:r>
                        <w:t xml:space="preserve"> – Automatska prijava</w:t>
                      </w:r>
                      <w:bookmarkEnd w:id="48"/>
                    </w:p>
                  </w:txbxContent>
                </v:textbox>
                <w10:wrap type="topAndBottom" anchorx="margin"/>
              </v:shape>
            </w:pict>
          </mc:Fallback>
        </mc:AlternateContent>
      </w:r>
      <w:r w:rsidR="00AD1209" w:rsidRPr="008D1D7C">
        <w:rPr>
          <w:b/>
          <w:noProof/>
          <w:lang w:eastAsia="hr-HR"/>
        </w:rPr>
        <w:drawing>
          <wp:anchor distT="0" distB="0" distL="114300" distR="114300" simplePos="0" relativeHeight="251586048" behindDoc="0" locked="0" layoutInCell="1" allowOverlap="1" wp14:anchorId="634BD973" wp14:editId="42A36C45">
            <wp:simplePos x="0" y="0"/>
            <wp:positionH relativeFrom="margin">
              <wp:align>center</wp:align>
            </wp:positionH>
            <wp:positionV relativeFrom="paragraph">
              <wp:posOffset>380749</wp:posOffset>
            </wp:positionV>
            <wp:extent cx="3100705" cy="3165475"/>
            <wp:effectExtent l="0" t="0" r="444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100705" cy="31654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966074" w14:textId="64A7CF75" w:rsidR="00A80DF8" w:rsidRPr="008D1D7C" w:rsidRDefault="00A80DF8">
      <w:r w:rsidRPr="008D1D7C">
        <w:br w:type="page"/>
      </w:r>
    </w:p>
    <w:p w14:paraId="4EA50C15" w14:textId="2E600DFA" w:rsidR="00A80DF8" w:rsidRPr="008D1D7C" w:rsidRDefault="00A80DF8" w:rsidP="00957098">
      <w:pPr>
        <w:pStyle w:val="Heading2"/>
      </w:pPr>
      <w:bookmarkStart w:id="49" w:name="_Toc52484662"/>
      <w:r w:rsidRPr="008D1D7C">
        <w:lastRenderedPageBreak/>
        <w:t>Odabir razreda</w:t>
      </w:r>
      <w:bookmarkEnd w:id="49"/>
    </w:p>
    <w:p w14:paraId="4B9B3054" w14:textId="62166F14" w:rsidR="00AD1209" w:rsidRDefault="00AD1209">
      <w:r>
        <w:t>Na svakom razredu nalaze se dodatne opcije:</w:t>
      </w:r>
    </w:p>
    <w:p w14:paraId="6FCA76B8" w14:textId="60CFD7DD" w:rsidR="00AD1209" w:rsidRDefault="00AD1209" w:rsidP="00AD1209">
      <w:pPr>
        <w:pStyle w:val="ListParagraph"/>
        <w:numPr>
          <w:ilvl w:val="0"/>
          <w:numId w:val="1"/>
        </w:numPr>
      </w:pPr>
      <w:r>
        <w:t>PLUS – Link prema ocjenam</w:t>
      </w:r>
      <w:r w:rsidR="00266E2C">
        <w:t>a</w:t>
      </w:r>
      <w:r>
        <w:t xml:space="preserve"> razreda</w:t>
      </w:r>
      <w:r w:rsidR="00AE36AA">
        <w:t xml:space="preserve"> koji</w:t>
      </w:r>
      <w:r>
        <w:t xml:space="preserve"> istovremeno otvara karticu „Plus“</w:t>
      </w:r>
      <w:r w:rsidR="00AE36AA">
        <w:t xml:space="preserve"> (</w:t>
      </w:r>
      <w:hyperlink w:anchor="_Plus" w:history="1">
        <w:r w:rsidR="00AE36AA" w:rsidRPr="00AE36AA">
          <w:rPr>
            <w:rStyle w:val="Hyperlink"/>
          </w:rPr>
          <w:t>točka 2.10</w:t>
        </w:r>
      </w:hyperlink>
      <w:r w:rsidR="00AE36AA">
        <w:t>).</w:t>
      </w:r>
    </w:p>
    <w:p w14:paraId="1763BEE8" w14:textId="2EEB888A" w:rsidR="00AD1209" w:rsidRDefault="00AD1209" w:rsidP="00AD1209">
      <w:pPr>
        <w:pStyle w:val="ListParagraph"/>
        <w:numPr>
          <w:ilvl w:val="0"/>
          <w:numId w:val="1"/>
        </w:numPr>
      </w:pPr>
      <w:r>
        <w:t xml:space="preserve">STATISTIKA – </w:t>
      </w:r>
      <w:r w:rsidR="00C43A25">
        <w:t>Klikom na opciju m</w:t>
      </w:r>
      <w:r w:rsidR="00C43A25" w:rsidRPr="00C43A25">
        <w:t>oguće je kombinirati statistike odabranih razreda</w:t>
      </w:r>
      <w:r w:rsidR="00C43A25">
        <w:t xml:space="preserve">. </w:t>
      </w:r>
      <w:r w:rsidR="00C43A25" w:rsidRPr="00C43A25">
        <w:t>Kad opcija svijetli</w:t>
      </w:r>
      <w:r w:rsidR="00C43A25">
        <w:t xml:space="preserve"> (označena je),</w:t>
      </w:r>
      <w:r w:rsidR="00C43A25" w:rsidRPr="00C43A25">
        <w:t xml:space="preserve"> podaci odabranog razreda su uračuna</w:t>
      </w:r>
      <w:r w:rsidR="007D7CAD">
        <w:t>t</w:t>
      </w:r>
      <w:r w:rsidR="00C43A25" w:rsidRPr="00C43A25">
        <w:t>i u prikaz statistike.</w:t>
      </w:r>
    </w:p>
    <w:p w14:paraId="19A3FA19" w14:textId="195FFD89" w:rsidR="00AE36AA" w:rsidRDefault="000A30F3">
      <w:r w:rsidRPr="008D1D7C">
        <w:t>Ispod popisa razreda nalazi se gumb za prikaz statistike svih razreda.</w:t>
      </w:r>
      <w:r w:rsidR="00AE36AA">
        <w:t xml:space="preserve"> Klikom na njega</w:t>
      </w:r>
      <w:r w:rsidR="00BF51B0">
        <w:t xml:space="preserve"> učitava se </w:t>
      </w:r>
      <w:r w:rsidR="00266E2C">
        <w:t xml:space="preserve">sva </w:t>
      </w:r>
      <w:r w:rsidR="00BF51B0">
        <w:t>statistika ocjena i označuju se sve opcije „STATISTIKA“ na razredima.</w:t>
      </w:r>
    </w:p>
    <w:p w14:paraId="1F3B629D" w14:textId="290C7B84" w:rsidR="00BF51B0" w:rsidRDefault="000A30F3">
      <w:r w:rsidRPr="008D1D7C">
        <w:t>Kad korisnik prvi put klikne na</w:t>
      </w:r>
      <w:r w:rsidR="00AE36AA">
        <w:t xml:space="preserve"> bilo koji</w:t>
      </w:r>
      <w:r w:rsidRPr="008D1D7C">
        <w:t xml:space="preserve"> gumb</w:t>
      </w:r>
      <w:r w:rsidR="00AE36AA">
        <w:t xml:space="preserve"> statistike</w:t>
      </w:r>
      <w:r w:rsidRPr="008D1D7C">
        <w:t xml:space="preserve">, </w:t>
      </w:r>
      <w:r w:rsidR="00AE36AA">
        <w:t>sprema se statistika svih razreda osim tekućeg</w:t>
      </w:r>
      <w:r w:rsidRPr="008D1D7C">
        <w:t xml:space="preserve">. </w:t>
      </w:r>
      <w:r w:rsidR="001B0589" w:rsidRPr="008D1D7C">
        <w:t>Nadalje</w:t>
      </w:r>
      <w:r w:rsidR="001746EE" w:rsidRPr="008D1D7C">
        <w:t xml:space="preserve"> se za istog korisnika više ne učitavaju</w:t>
      </w:r>
      <w:r w:rsidR="001B0589" w:rsidRPr="008D1D7C">
        <w:t xml:space="preserve"> prethodni</w:t>
      </w:r>
      <w:r w:rsidR="001746EE" w:rsidRPr="008D1D7C">
        <w:t xml:space="preserve"> razredi, već samo tekući </w:t>
      </w:r>
      <w:r w:rsidR="00014BCC" w:rsidRPr="008D1D7C">
        <w:t>razred</w:t>
      </w:r>
      <w:r w:rsidR="001B0589" w:rsidRPr="008D1D7C">
        <w:t xml:space="preserve"> jer je statistika ostalih </w:t>
      </w:r>
      <w:r w:rsidR="00330DA4" w:rsidRPr="008D1D7C">
        <w:t xml:space="preserve">razreda </w:t>
      </w:r>
      <w:r w:rsidR="001B0589" w:rsidRPr="008D1D7C">
        <w:t>trajno spremljena</w:t>
      </w:r>
      <w:r w:rsidR="00BF51B0">
        <w:t xml:space="preserve"> i neće se mijenjati</w:t>
      </w:r>
      <w:r w:rsidR="001B0589" w:rsidRPr="008D1D7C">
        <w:t>. Nakon što je statistika učitana, prikaz se animira uz spuštanje stranice.</w:t>
      </w:r>
    </w:p>
    <w:p w14:paraId="55116FAA" w14:textId="1689B732" w:rsidR="00AE36AA" w:rsidRDefault="003C3563">
      <w:r>
        <w:rPr>
          <w:noProof/>
        </w:rPr>
        <mc:AlternateContent>
          <mc:Choice Requires="wps">
            <w:drawing>
              <wp:anchor distT="0" distB="0" distL="114300" distR="114300" simplePos="0" relativeHeight="251750912" behindDoc="1" locked="0" layoutInCell="1" allowOverlap="1" wp14:anchorId="3C45C824" wp14:editId="24C0FD03">
                <wp:simplePos x="0" y="0"/>
                <wp:positionH relativeFrom="column">
                  <wp:posOffset>0</wp:posOffset>
                </wp:positionH>
                <wp:positionV relativeFrom="paragraph">
                  <wp:posOffset>4221480</wp:posOffset>
                </wp:positionV>
                <wp:extent cx="6480810"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15AC857D" w14:textId="00F3BE6C" w:rsidR="00393090" w:rsidRPr="002B4731" w:rsidRDefault="00393090" w:rsidP="003C3563">
                            <w:pPr>
                              <w:pStyle w:val="Caption"/>
                              <w:rPr>
                                <w:noProof/>
                              </w:rPr>
                            </w:pPr>
                            <w:bookmarkStart w:id="50" w:name="_Toc52484731"/>
                            <w:r>
                              <w:t xml:space="preserve">Slika </w:t>
                            </w:r>
                            <w:fldSimple w:instr=" SEQ Slika \* ARABIC ">
                              <w:r>
                                <w:rPr>
                                  <w:noProof/>
                                </w:rPr>
                                <w:t>7</w:t>
                              </w:r>
                            </w:fldSimple>
                            <w:r>
                              <w:t xml:space="preserve"> – </w:t>
                            </w:r>
                            <w:r w:rsidRPr="00207CA3">
                              <w:t>Odabir razreda</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5C824" id="Text Box 6" o:spid="_x0000_s1037" type="#_x0000_t202" style="position:absolute;left:0;text-align:left;margin-left:0;margin-top:332.4pt;width:510.3pt;height:.05pt;z-index:-25156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" stroked="f">
                <v:textbox style="mso-fit-shape-to-text:t" inset="0,0,0,0">
                  <w:txbxContent>
                    <w:p w14:paraId="15AC857D" w14:textId="00F3BE6C" w:rsidR="00393090" w:rsidRPr="002B4731" w:rsidRDefault="00393090" w:rsidP="003C3563">
                      <w:pPr>
                        <w:pStyle w:val="Caption"/>
                        <w:rPr>
                          <w:noProof/>
                        </w:rPr>
                      </w:pPr>
                      <w:bookmarkStart w:id="51" w:name="_Toc52484731"/>
                      <w:r>
                        <w:t xml:space="preserve">Slika </w:t>
                      </w:r>
                      <w:fldSimple w:instr=" SEQ Slika \* ARABIC ">
                        <w:r>
                          <w:rPr>
                            <w:noProof/>
                          </w:rPr>
                          <w:t>7</w:t>
                        </w:r>
                      </w:fldSimple>
                      <w:r>
                        <w:t xml:space="preserve"> – </w:t>
                      </w:r>
                      <w:r w:rsidRPr="00207CA3">
                        <w:t>Odabir razreda</w:t>
                      </w:r>
                      <w:bookmarkEnd w:id="51"/>
                    </w:p>
                  </w:txbxContent>
                </v:textbox>
              </v:shape>
            </w:pict>
          </mc:Fallback>
        </mc:AlternateContent>
      </w:r>
      <w:r w:rsidR="00BF51B0" w:rsidRPr="00AD1209">
        <w:rPr>
          <w:noProof/>
          <w:lang w:eastAsia="hr-HR"/>
        </w:rPr>
        <w:drawing>
          <wp:anchor distT="0" distB="0" distL="114300" distR="114300" simplePos="0" relativeHeight="251726336" behindDoc="1" locked="0" layoutInCell="1" allowOverlap="1" wp14:anchorId="40A29431" wp14:editId="05311AB4">
            <wp:simplePos x="0" y="0"/>
            <wp:positionH relativeFrom="margin">
              <wp:align>right</wp:align>
            </wp:positionH>
            <wp:positionV relativeFrom="paragraph">
              <wp:posOffset>196988</wp:posOffset>
            </wp:positionV>
            <wp:extent cx="6480810" cy="396748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480810" cy="3967480"/>
                    </a:xfrm>
                    <a:prstGeom prst="rect">
                      <a:avLst/>
                    </a:prstGeom>
                  </pic:spPr>
                </pic:pic>
              </a:graphicData>
            </a:graphic>
          </wp:anchor>
        </w:drawing>
      </w:r>
    </w:p>
    <w:p w14:paraId="246F3CF6" w14:textId="77777777" w:rsidR="00AE36AA" w:rsidRDefault="00AE36AA"/>
    <w:p w14:paraId="1435F7E1" w14:textId="77777777" w:rsidR="00154D73" w:rsidRDefault="00154D73"/>
    <w:p w14:paraId="5F0F0C52" w14:textId="77777777" w:rsidR="00154D73" w:rsidRDefault="00154D73"/>
    <w:p w14:paraId="648EEDD8" w14:textId="77777777" w:rsidR="00154D73" w:rsidRDefault="00154D73"/>
    <w:p w14:paraId="7EEFBF62" w14:textId="77777777" w:rsidR="00154D73" w:rsidRDefault="00154D73"/>
    <w:p w14:paraId="39E1CCB0" w14:textId="77777777" w:rsidR="00154D73" w:rsidRDefault="00154D73"/>
    <w:p w14:paraId="25F91721" w14:textId="77777777" w:rsidR="00154D73" w:rsidRDefault="00154D73"/>
    <w:p w14:paraId="716AE62E" w14:textId="77777777" w:rsidR="00154D73" w:rsidRDefault="00154D73"/>
    <w:p w14:paraId="76E7795F" w14:textId="77777777" w:rsidR="00154D73" w:rsidRDefault="00154D73"/>
    <w:p w14:paraId="04B7BA70" w14:textId="77777777" w:rsidR="00154D73" w:rsidRDefault="00154D73"/>
    <w:p w14:paraId="734E583B" w14:textId="561364BF" w:rsidR="00154D73" w:rsidRDefault="00154D73"/>
    <w:p w14:paraId="33FB7A1C" w14:textId="104D44A7" w:rsidR="00154D73" w:rsidRDefault="00154D73"/>
    <w:p w14:paraId="741332B8" w14:textId="4D8E38B1" w:rsidR="00154D73" w:rsidRDefault="00154D73"/>
    <w:p w14:paraId="6499353D" w14:textId="760E21A4" w:rsidR="00154D73" w:rsidRDefault="00154D73"/>
    <w:p w14:paraId="172D8638" w14:textId="77777777" w:rsidR="00C43A25" w:rsidRDefault="00C43A25"/>
    <w:p w14:paraId="00D0AD1A" w14:textId="77777777" w:rsidR="00154D73" w:rsidRDefault="00154D73"/>
    <w:p w14:paraId="3E8EA355" w14:textId="1845A2EE" w:rsidR="00E028A7" w:rsidRPr="00154D73" w:rsidRDefault="00154D73">
      <w:pPr>
        <w:rPr>
          <w:b/>
        </w:rPr>
      </w:pPr>
      <w:r w:rsidRPr="008D1D7C">
        <w:rPr>
          <w:b/>
        </w:rPr>
        <w:t xml:space="preserve">Kod prijave roditelja nema </w:t>
      </w:r>
      <w:r>
        <w:rPr>
          <w:b/>
        </w:rPr>
        <w:t>prikaza statistike na odabiru razreda.</w:t>
      </w:r>
      <w:r w:rsidR="00E028A7" w:rsidRPr="008D1D7C">
        <w:br w:type="page"/>
      </w:r>
    </w:p>
    <w:p w14:paraId="30657428" w14:textId="546E2F33" w:rsidR="009616D3" w:rsidRPr="008D1D7C" w:rsidRDefault="009616D3" w:rsidP="004379F3">
      <w:pPr>
        <w:pStyle w:val="Heading2"/>
      </w:pPr>
      <w:bookmarkStart w:id="52" w:name="_Unos_ocjena"/>
      <w:bookmarkStart w:id="53" w:name="_Toc52484663"/>
      <w:bookmarkEnd w:id="52"/>
      <w:r w:rsidRPr="008D1D7C">
        <w:lastRenderedPageBreak/>
        <w:t>Unos ocjena</w:t>
      </w:r>
      <w:bookmarkEnd w:id="53"/>
    </w:p>
    <w:p w14:paraId="2E0893C7" w14:textId="23FFE395" w:rsidR="00761A10" w:rsidRPr="008D1D7C" w:rsidRDefault="009616D3" w:rsidP="004379F3">
      <w:r w:rsidRPr="008D1D7C">
        <w:t>U svakoj tablici ocjena moguće je promijeniti ocjene kako bi se dobio novi prosjek.</w:t>
      </w:r>
      <w:r w:rsidR="00BD56C1" w:rsidRPr="008D1D7C">
        <w:t xml:space="preserve"> </w:t>
      </w:r>
      <w:r w:rsidRPr="008D1D7C">
        <w:t xml:space="preserve">Moguće je upisivati sve znakove, ali izlaskom iz polja ocjena </w:t>
      </w:r>
      <w:r w:rsidR="00761A10" w:rsidRPr="008D1D7C">
        <w:t>prihvaćaju se</w:t>
      </w:r>
      <w:r w:rsidRPr="008D1D7C">
        <w:t xml:space="preserve"> samo valjane ocjene (od 1 do 5),</w:t>
      </w:r>
      <w:r w:rsidR="00761A10" w:rsidRPr="008D1D7C">
        <w:t xml:space="preserve"> automatski odvojene zarezom. Ocjene se unose odvojene bilo kojim znakom, a broj unesenih ocjena je neograničen</w:t>
      </w:r>
      <w:r w:rsidRPr="008D1D7C">
        <w:t>. Unesene ocjene su crvene boje, dok originalne u istom polju ostaju crne.</w:t>
      </w:r>
      <w:r w:rsidR="00761A10" w:rsidRPr="008D1D7C">
        <w:t xml:space="preserve"> Svakim unosom u polje ažurira se prosjek.</w:t>
      </w:r>
    </w:p>
    <w:p w14:paraId="45BF1E9A" w14:textId="5B7B021B" w:rsidR="00761A10" w:rsidRPr="008D1D7C" w:rsidRDefault="00761A10" w:rsidP="004379F3">
      <w:r w:rsidRPr="008D1D7C">
        <w:t>Ispod tablice nalaze se dvije opcije:</w:t>
      </w:r>
    </w:p>
    <w:p w14:paraId="05AA040F" w14:textId="101F231A" w:rsidR="00761A10" w:rsidRPr="008D1D7C" w:rsidRDefault="00761A10" w:rsidP="00507DBF">
      <w:pPr>
        <w:pStyle w:val="ListParagraph"/>
        <w:numPr>
          <w:ilvl w:val="0"/>
          <w:numId w:val="16"/>
        </w:numPr>
        <w:ind w:left="714" w:hanging="357"/>
        <w:contextualSpacing w:val="0"/>
      </w:pPr>
      <w:r w:rsidRPr="008D1D7C">
        <w:t>„</w:t>
      </w:r>
      <w:r w:rsidRPr="008D1D7C">
        <w:rPr>
          <w:b/>
        </w:rPr>
        <w:t>Spremi promjene</w:t>
      </w:r>
      <w:r w:rsidRPr="008D1D7C">
        <w:t xml:space="preserve">“ – Sprema sve promjene u tablici ocjena. Opcija je omogućena </w:t>
      </w:r>
      <w:r w:rsidR="00330DA4" w:rsidRPr="008D1D7C">
        <w:t xml:space="preserve">samo </w:t>
      </w:r>
      <w:r w:rsidRPr="008D1D7C">
        <w:t xml:space="preserve">kad </w:t>
      </w:r>
      <w:r w:rsidR="005352D3" w:rsidRPr="008D1D7C">
        <w:t>postoje prom</w:t>
      </w:r>
      <w:r w:rsidRPr="008D1D7C">
        <w:t xml:space="preserve">jene koje </w:t>
      </w:r>
      <w:r w:rsidR="005352D3" w:rsidRPr="008D1D7C">
        <w:t xml:space="preserve">još </w:t>
      </w:r>
      <w:r w:rsidRPr="008D1D7C">
        <w:t>nisu spremljene.</w:t>
      </w:r>
    </w:p>
    <w:p w14:paraId="217DCB38" w14:textId="211FAF8A" w:rsidR="00761A10" w:rsidRPr="008D1D7C" w:rsidRDefault="00761A10" w:rsidP="00507DBF">
      <w:pPr>
        <w:pStyle w:val="ListParagraph"/>
        <w:numPr>
          <w:ilvl w:val="0"/>
          <w:numId w:val="16"/>
        </w:numPr>
        <w:ind w:left="714" w:hanging="357"/>
        <w:contextualSpacing w:val="0"/>
      </w:pPr>
      <w:r w:rsidRPr="008D1D7C">
        <w:t>„</w:t>
      </w:r>
      <w:r w:rsidRPr="008D1D7C">
        <w:rPr>
          <w:b/>
        </w:rPr>
        <w:t>Poništi promjene</w:t>
      </w:r>
      <w:r w:rsidRPr="008D1D7C">
        <w:t xml:space="preserve">“ – Briše </w:t>
      </w:r>
      <w:r w:rsidR="005352D3" w:rsidRPr="008D1D7C">
        <w:t>s</w:t>
      </w:r>
      <w:r w:rsidRPr="008D1D7C">
        <w:t>ve promjene u tablici ocjena.</w:t>
      </w:r>
      <w:r w:rsidR="005352D3" w:rsidRPr="008D1D7C">
        <w:t xml:space="preserve"> Nakon poništavanja nema korak</w:t>
      </w:r>
      <w:r w:rsidR="00330DA4" w:rsidRPr="008D1D7C">
        <w:t>a</w:t>
      </w:r>
      <w:r w:rsidR="005352D3" w:rsidRPr="008D1D7C">
        <w:t xml:space="preserve"> nazad. Opcija je omogućena </w:t>
      </w:r>
      <w:r w:rsidR="00330DA4" w:rsidRPr="008D1D7C">
        <w:t xml:space="preserve">samo </w:t>
      </w:r>
      <w:r w:rsidR="005352D3" w:rsidRPr="008D1D7C">
        <w:t xml:space="preserve">kad su napravljene promjene u tablici, bez obzira jesu li </w:t>
      </w:r>
      <w:r w:rsidR="00330DA4" w:rsidRPr="008D1D7C">
        <w:t xml:space="preserve">ili nisu </w:t>
      </w:r>
      <w:r w:rsidR="005352D3" w:rsidRPr="008D1D7C">
        <w:t>spremljene.</w:t>
      </w:r>
    </w:p>
    <w:p w14:paraId="5C54D731" w14:textId="4B5B27AD" w:rsidR="009616D3" w:rsidRPr="008D1D7C" w:rsidRDefault="004379F3" w:rsidP="004379F3">
      <w:pPr>
        <w:jc w:val="left"/>
      </w:pPr>
      <w:r w:rsidRPr="008D1D7C">
        <w:br/>
      </w:r>
      <w:r w:rsidR="009616D3" w:rsidRPr="008D1D7C">
        <w:t xml:space="preserve">Spremljene ocjene na brzom pregledu ocjena </w:t>
      </w:r>
      <w:r w:rsidR="00A468E2">
        <w:t>nisu iste onima spremljenim u predmetu.</w:t>
      </w:r>
      <w:r w:rsidR="009616D3" w:rsidRPr="008D1D7C">
        <w:t xml:space="preserve"> </w:t>
      </w:r>
      <w:r w:rsidR="009616D3" w:rsidRPr="008D1D7C">
        <w:br/>
      </w:r>
      <w:r w:rsidR="009616D3" w:rsidRPr="008D1D7C">
        <w:rPr>
          <w:b/>
        </w:rPr>
        <w:t xml:space="preserve">Uz omogućeno </w:t>
      </w:r>
      <w:r w:rsidR="009616D3" w:rsidRPr="00F86201">
        <w:rPr>
          <w:b/>
        </w:rPr>
        <w:t>proširenje</w:t>
      </w:r>
      <w:r w:rsidR="009616D3" w:rsidRPr="008D1D7C">
        <w:rPr>
          <w:b/>
        </w:rPr>
        <w:t xml:space="preserve"> i </w:t>
      </w:r>
      <w:r w:rsidR="00D36AF5" w:rsidRPr="008D1D7C">
        <w:rPr>
          <w:b/>
        </w:rPr>
        <w:t>napravljene izmjene,</w:t>
      </w:r>
      <w:r w:rsidR="009616D3" w:rsidRPr="008D1D7C">
        <w:rPr>
          <w:b/>
        </w:rPr>
        <w:t xml:space="preserve"> sve nove ocjene </w:t>
      </w:r>
      <w:r w:rsidR="00C94475" w:rsidRPr="008D1D7C">
        <w:rPr>
          <w:b/>
        </w:rPr>
        <w:t xml:space="preserve">koje unose nastavnici </w:t>
      </w:r>
      <w:r w:rsidR="009616D3" w:rsidRPr="008D1D7C">
        <w:rPr>
          <w:b/>
        </w:rPr>
        <w:t xml:space="preserve">nastavljaju se </w:t>
      </w:r>
      <w:r w:rsidR="00D36AF5" w:rsidRPr="008D1D7C">
        <w:rPr>
          <w:b/>
        </w:rPr>
        <w:t xml:space="preserve">prikazivati </w:t>
      </w:r>
      <w:r w:rsidR="00C94475" w:rsidRPr="008D1D7C">
        <w:rPr>
          <w:b/>
        </w:rPr>
        <w:t>normalno.</w:t>
      </w:r>
    </w:p>
    <w:p w14:paraId="3F25DE8D" w14:textId="4CE748FD" w:rsidR="009616D3" w:rsidRPr="008D1D7C" w:rsidRDefault="00A468E2" w:rsidP="009616D3">
      <w:r w:rsidRPr="008D1D7C">
        <w:rPr>
          <w:noProof/>
          <w:lang w:eastAsia="hr-HR"/>
        </w:rPr>
        <w:drawing>
          <wp:anchor distT="0" distB="0" distL="114300" distR="114300" simplePos="0" relativeHeight="251627008" behindDoc="0" locked="0" layoutInCell="1" allowOverlap="1" wp14:anchorId="1D3117AD" wp14:editId="1B235FAA">
            <wp:simplePos x="0" y="0"/>
            <wp:positionH relativeFrom="column">
              <wp:posOffset>1460500</wp:posOffset>
            </wp:positionH>
            <wp:positionV relativeFrom="paragraph">
              <wp:posOffset>309880</wp:posOffset>
            </wp:positionV>
            <wp:extent cx="3547745" cy="452755"/>
            <wp:effectExtent l="0" t="0" r="0" b="4445"/>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547745" cy="452755"/>
                    </a:xfrm>
                    <a:prstGeom prst="rect">
                      <a:avLst/>
                    </a:prstGeom>
                    <a:ln>
                      <a:noFill/>
                    </a:ln>
                    <a:extLst>
                      <a:ext uri="{53640926-AAD7-44D8-BBD7-CCE9431645EC}">
                        <a14:shadowObscured xmlns:a14="http://schemas.microsoft.com/office/drawing/2010/main"/>
                      </a:ext>
                    </a:extLst>
                  </pic:spPr>
                </pic:pic>
              </a:graphicData>
            </a:graphic>
          </wp:anchor>
        </w:drawing>
      </w:r>
      <w:r w:rsidR="007326CC" w:rsidRPr="008D1D7C">
        <w:rPr>
          <w:noProof/>
          <w:lang w:eastAsia="hr-HR"/>
        </w:rPr>
        <mc:AlternateContent>
          <mc:Choice Requires="wps">
            <w:drawing>
              <wp:anchor distT="0" distB="0" distL="114300" distR="114300" simplePos="0" relativeHeight="251666944" behindDoc="0" locked="0" layoutInCell="1" allowOverlap="1" wp14:anchorId="07DC36F3" wp14:editId="3719C5E4">
                <wp:simplePos x="0" y="0"/>
                <wp:positionH relativeFrom="column">
                  <wp:posOffset>1463040</wp:posOffset>
                </wp:positionH>
                <wp:positionV relativeFrom="paragraph">
                  <wp:posOffset>822325</wp:posOffset>
                </wp:positionV>
                <wp:extent cx="3547745" cy="635"/>
                <wp:effectExtent l="0" t="0" r="0" b="0"/>
                <wp:wrapTopAndBottom/>
                <wp:docPr id="343" name="Text Box 343"/>
                <wp:cNvGraphicFramePr/>
                <a:graphic xmlns:a="http://schemas.openxmlformats.org/drawingml/2006/main">
                  <a:graphicData uri="http://schemas.microsoft.com/office/word/2010/wordprocessingShape">
                    <wps:wsp>
                      <wps:cNvSpPr txBox="1"/>
                      <wps:spPr>
                        <a:xfrm>
                          <a:off x="0" y="0"/>
                          <a:ext cx="3547745" cy="635"/>
                        </a:xfrm>
                        <a:prstGeom prst="rect">
                          <a:avLst/>
                        </a:prstGeom>
                        <a:solidFill>
                          <a:prstClr val="white"/>
                        </a:solidFill>
                        <a:ln>
                          <a:noFill/>
                        </a:ln>
                      </wps:spPr>
                      <wps:txbx>
                        <w:txbxContent>
                          <w:p w14:paraId="7DBBEB80" w14:textId="54105A29" w:rsidR="00393090" w:rsidRPr="006B24CF" w:rsidRDefault="00393090" w:rsidP="00E6126B">
                            <w:pPr>
                              <w:pStyle w:val="Caption"/>
                              <w:rPr>
                                <w:noProof/>
                              </w:rPr>
                            </w:pPr>
                            <w:bookmarkStart w:id="54" w:name="_Toc52484732"/>
                            <w:r>
                              <w:t xml:space="preserve">Slika </w:t>
                            </w:r>
                            <w:fldSimple w:instr=" SEQ Slika \* ARABIC ">
                              <w:r>
                                <w:rPr>
                                  <w:noProof/>
                                </w:rPr>
                                <w:t>8</w:t>
                              </w:r>
                            </w:fldSimple>
                            <w:r>
                              <w:t xml:space="preserve"> – Omogućene opcije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DC36F3" id="Text Box 343" o:spid="_x0000_s1038" type="#_x0000_t202" style="position:absolute;left:0;text-align:left;margin-left:115.2pt;margin-top:64.75pt;width:279.3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" stroked="f">
                <v:textbox style="mso-fit-shape-to-text:t" inset="0,0,0,0">
                  <w:txbxContent>
                    <w:p w14:paraId="7DBBEB80" w14:textId="54105A29" w:rsidR="00393090" w:rsidRPr="006B24CF" w:rsidRDefault="00393090" w:rsidP="00E6126B">
                      <w:pPr>
                        <w:pStyle w:val="Caption"/>
                        <w:rPr>
                          <w:noProof/>
                        </w:rPr>
                      </w:pPr>
                      <w:bookmarkStart w:id="55" w:name="_Toc52484732"/>
                      <w:r>
                        <w:t xml:space="preserve">Slika </w:t>
                      </w:r>
                      <w:fldSimple w:instr=" SEQ Slika \* ARABIC ">
                        <w:r>
                          <w:rPr>
                            <w:noProof/>
                          </w:rPr>
                          <w:t>8</w:t>
                        </w:r>
                      </w:fldSimple>
                      <w:r>
                        <w:t xml:space="preserve"> – Omogućene opcije</w:t>
                      </w:r>
                      <w:bookmarkEnd w:id="55"/>
                    </w:p>
                  </w:txbxContent>
                </v:textbox>
                <w10:wrap type="topAndBottom"/>
              </v:shape>
            </w:pict>
          </mc:Fallback>
        </mc:AlternateContent>
      </w:r>
    </w:p>
    <w:p w14:paraId="255AACC3" w14:textId="3F67FBCA" w:rsidR="005352D3" w:rsidRPr="008D1D7C" w:rsidRDefault="005352D3" w:rsidP="009616D3"/>
    <w:p w14:paraId="22A2738F" w14:textId="45641F52" w:rsidR="005352D3" w:rsidRPr="008D1D7C" w:rsidRDefault="00A468E2" w:rsidP="009616D3">
      <w:r w:rsidRPr="008D1D7C">
        <w:rPr>
          <w:noProof/>
          <w:lang w:eastAsia="hr-HR"/>
        </w:rPr>
        <w:drawing>
          <wp:anchor distT="0" distB="0" distL="114300" distR="114300" simplePos="0" relativeHeight="251628032" behindDoc="0" locked="0" layoutInCell="1" allowOverlap="1" wp14:anchorId="06D1B697" wp14:editId="72C97A17">
            <wp:simplePos x="0" y="0"/>
            <wp:positionH relativeFrom="column">
              <wp:posOffset>1469390</wp:posOffset>
            </wp:positionH>
            <wp:positionV relativeFrom="paragraph">
              <wp:posOffset>319405</wp:posOffset>
            </wp:positionV>
            <wp:extent cx="3543300" cy="431800"/>
            <wp:effectExtent l="0" t="0" r="0" b="6350"/>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543300" cy="431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326CC" w:rsidRPr="008D1D7C">
        <w:rPr>
          <w:noProof/>
          <w:lang w:eastAsia="hr-HR"/>
        </w:rPr>
        <mc:AlternateContent>
          <mc:Choice Requires="wps">
            <w:drawing>
              <wp:anchor distT="0" distB="0" distL="114300" distR="114300" simplePos="0" relativeHeight="251667968" behindDoc="0" locked="0" layoutInCell="1" allowOverlap="1" wp14:anchorId="65FC51E4" wp14:editId="365DC263">
                <wp:simplePos x="0" y="0"/>
                <wp:positionH relativeFrom="column">
                  <wp:posOffset>1471295</wp:posOffset>
                </wp:positionH>
                <wp:positionV relativeFrom="paragraph">
                  <wp:posOffset>829310</wp:posOffset>
                </wp:positionV>
                <wp:extent cx="3543300" cy="635"/>
                <wp:effectExtent l="0" t="0" r="0" b="0"/>
                <wp:wrapTopAndBottom/>
                <wp:docPr id="344" name="Text Box 344"/>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55C45769" w14:textId="19F2A20F" w:rsidR="00393090" w:rsidRPr="00F77664" w:rsidRDefault="00393090" w:rsidP="00E6126B">
                            <w:pPr>
                              <w:pStyle w:val="Caption"/>
                              <w:rPr>
                                <w:noProof/>
                              </w:rPr>
                            </w:pPr>
                            <w:bookmarkStart w:id="56" w:name="_Toc52484733"/>
                            <w:r>
                              <w:t xml:space="preserve">Slika </w:t>
                            </w:r>
                            <w:fldSimple w:instr=" SEQ Slika \* ARABIC ">
                              <w:r>
                                <w:rPr>
                                  <w:noProof/>
                                </w:rPr>
                                <w:t>9</w:t>
                              </w:r>
                            </w:fldSimple>
                            <w:r>
                              <w:t xml:space="preserve"> – Onemogućene opcije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C51E4" id="Text Box 344" o:spid="_x0000_s1039" type="#_x0000_t202" style="position:absolute;left:0;text-align:left;margin-left:115.85pt;margin-top:65.3pt;width:279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" stroked="f">
                <v:textbox style="mso-fit-shape-to-text:t" inset="0,0,0,0">
                  <w:txbxContent>
                    <w:p w14:paraId="55C45769" w14:textId="19F2A20F" w:rsidR="00393090" w:rsidRPr="00F77664" w:rsidRDefault="00393090" w:rsidP="00E6126B">
                      <w:pPr>
                        <w:pStyle w:val="Caption"/>
                        <w:rPr>
                          <w:noProof/>
                        </w:rPr>
                      </w:pPr>
                      <w:bookmarkStart w:id="57" w:name="_Toc52484733"/>
                      <w:r>
                        <w:t xml:space="preserve">Slika </w:t>
                      </w:r>
                      <w:fldSimple w:instr=" SEQ Slika \* ARABIC ">
                        <w:r>
                          <w:rPr>
                            <w:noProof/>
                          </w:rPr>
                          <w:t>9</w:t>
                        </w:r>
                      </w:fldSimple>
                      <w:r>
                        <w:t xml:space="preserve"> – Onemogućene opcije</w:t>
                      </w:r>
                      <w:bookmarkEnd w:id="57"/>
                    </w:p>
                  </w:txbxContent>
                </v:textbox>
                <w10:wrap type="topAndBottom"/>
              </v:shape>
            </w:pict>
          </mc:Fallback>
        </mc:AlternateContent>
      </w:r>
    </w:p>
    <w:p w14:paraId="1A528B9A" w14:textId="4A9D9C8D" w:rsidR="005352D3" w:rsidRPr="008D1D7C" w:rsidRDefault="00B7232C" w:rsidP="00E6126B">
      <w:pPr>
        <w:tabs>
          <w:tab w:val="center" w:pos="5103"/>
        </w:tabs>
      </w:pPr>
      <w:r w:rsidRPr="008D1D7C">
        <w:tab/>
      </w:r>
    </w:p>
    <w:p w14:paraId="6BC24153" w14:textId="42BC8FA1" w:rsidR="00525C68" w:rsidRPr="008D1D7C" w:rsidRDefault="00525C68">
      <w:pPr>
        <w:jc w:val="left"/>
      </w:pPr>
      <w:r w:rsidRPr="008D1D7C">
        <w:br w:type="page"/>
      </w:r>
    </w:p>
    <w:p w14:paraId="6BC1535E" w14:textId="738F81CD" w:rsidR="00E028A7" w:rsidRPr="008D1D7C" w:rsidRDefault="00DA1D06" w:rsidP="00957098">
      <w:pPr>
        <w:pStyle w:val="Heading2"/>
      </w:pPr>
      <w:bookmarkStart w:id="58" w:name="_Toc30111481"/>
      <w:bookmarkStart w:id="59" w:name="_Toc30115650"/>
      <w:bookmarkStart w:id="60" w:name="_Toc30115797"/>
      <w:bookmarkStart w:id="61" w:name="_Toc30195282"/>
      <w:bookmarkStart w:id="62" w:name="_Toc30196236"/>
      <w:bookmarkStart w:id="63" w:name="_Toc30111482"/>
      <w:bookmarkStart w:id="64" w:name="_Toc30115651"/>
      <w:bookmarkStart w:id="65" w:name="_Toc30115798"/>
      <w:bookmarkStart w:id="66" w:name="_Toc30195283"/>
      <w:bookmarkStart w:id="67" w:name="_Toc30196237"/>
      <w:bookmarkStart w:id="68" w:name="_Toc30111483"/>
      <w:bookmarkStart w:id="69" w:name="_Toc30115652"/>
      <w:bookmarkStart w:id="70" w:name="_Toc30115799"/>
      <w:bookmarkStart w:id="71" w:name="_Toc30195284"/>
      <w:bookmarkStart w:id="72" w:name="_Toc30196238"/>
      <w:bookmarkStart w:id="73" w:name="_Toc30111484"/>
      <w:bookmarkStart w:id="74" w:name="_Toc30115653"/>
      <w:bookmarkStart w:id="75" w:name="_Toc30115800"/>
      <w:bookmarkStart w:id="76" w:name="_Toc30195285"/>
      <w:bookmarkStart w:id="77" w:name="_Toc30196239"/>
      <w:bookmarkStart w:id="78" w:name="_Toc30111485"/>
      <w:bookmarkStart w:id="79" w:name="_Toc30115654"/>
      <w:bookmarkStart w:id="80" w:name="_Toc30115801"/>
      <w:bookmarkStart w:id="81" w:name="_Toc30195286"/>
      <w:bookmarkStart w:id="82" w:name="_Toc30196240"/>
      <w:bookmarkStart w:id="83" w:name="_Toc30111486"/>
      <w:bookmarkStart w:id="84" w:name="_Toc30115655"/>
      <w:bookmarkStart w:id="85" w:name="_Toc30115802"/>
      <w:bookmarkStart w:id="86" w:name="_Toc30195287"/>
      <w:bookmarkStart w:id="87" w:name="_Toc30196241"/>
      <w:bookmarkStart w:id="88" w:name="_Toc30111487"/>
      <w:bookmarkStart w:id="89" w:name="_Toc30115656"/>
      <w:bookmarkStart w:id="90" w:name="_Toc30115803"/>
      <w:bookmarkStart w:id="91" w:name="_Toc30195288"/>
      <w:bookmarkStart w:id="92" w:name="_Toc30196242"/>
      <w:bookmarkStart w:id="93" w:name="_Toc52484664"/>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r w:rsidRPr="008D1D7C">
        <w:lastRenderedPageBreak/>
        <w:t>Predmeti</w:t>
      </w:r>
      <w:bookmarkEnd w:id="93"/>
    </w:p>
    <w:p w14:paraId="4A6E930D" w14:textId="1E022168" w:rsidR="00D6198A" w:rsidRPr="008D1D7C" w:rsidRDefault="00CD7D9C" w:rsidP="004379F3">
      <w:r w:rsidRPr="008D1D7C">
        <w:t xml:space="preserve">U ovom poglavlju opisuju se sve </w:t>
      </w:r>
      <w:r w:rsidR="00D6198A" w:rsidRPr="008D1D7C">
        <w:t xml:space="preserve">dodatne </w:t>
      </w:r>
      <w:r w:rsidRPr="008D1D7C">
        <w:t xml:space="preserve">mogućnosti </w:t>
      </w:r>
      <w:r w:rsidR="00A468E2">
        <w:t>u razredu</w:t>
      </w:r>
      <w:r w:rsidR="00D6198A" w:rsidRPr="008D1D7C">
        <w:t xml:space="preserve"> </w:t>
      </w:r>
      <w:r w:rsidR="00A468E2">
        <w:t>(/</w:t>
      </w:r>
      <w:proofErr w:type="spellStart"/>
      <w:r w:rsidR="00A468E2" w:rsidRPr="00A468E2">
        <w:t>course</w:t>
      </w:r>
      <w:proofErr w:type="spellEnd"/>
      <w:r w:rsidR="00A468E2">
        <w:t>)</w:t>
      </w:r>
      <w:r w:rsidR="00DA1D06" w:rsidRPr="008D1D7C">
        <w:t>, odnosno na kartici „Ocjene“</w:t>
      </w:r>
      <w:r w:rsidR="00D6198A" w:rsidRPr="008D1D7C">
        <w:t>.</w:t>
      </w:r>
    </w:p>
    <w:p w14:paraId="3DA761D6" w14:textId="0BBA0725" w:rsidR="008F73BA" w:rsidRPr="008D1D7C" w:rsidRDefault="002534C0" w:rsidP="008F73BA">
      <w:pPr>
        <w:pStyle w:val="Heading3"/>
      </w:pPr>
      <w:bookmarkStart w:id="94" w:name="_Toc52484665"/>
      <w:r w:rsidRPr="008D1D7C">
        <w:t xml:space="preserve">Zaglavlje </w:t>
      </w:r>
      <w:r w:rsidR="00C3548A" w:rsidRPr="008D1D7C">
        <w:t xml:space="preserve">popisa </w:t>
      </w:r>
      <w:r w:rsidRPr="008D1D7C">
        <w:t>predmeta</w:t>
      </w:r>
      <w:bookmarkEnd w:id="94"/>
    </w:p>
    <w:p w14:paraId="53C2D1A9" w14:textId="1CE1E4F6" w:rsidR="000F4E32" w:rsidRPr="008D1D7C" w:rsidRDefault="00E028A7" w:rsidP="004379F3">
      <w:pPr>
        <w:rPr>
          <w:noProof/>
        </w:rPr>
      </w:pPr>
      <w:r w:rsidRPr="008D1D7C">
        <w:t xml:space="preserve">U razredu na kartici „Ocjene“, iznad popisa predmeta nalazi se „Završni prosjek“. </w:t>
      </w:r>
      <w:r w:rsidR="00C04865" w:rsidRPr="008D1D7C">
        <w:t xml:space="preserve">To je </w:t>
      </w:r>
      <w:r w:rsidRPr="008D1D7C">
        <w:t xml:space="preserve">prosjek </w:t>
      </w:r>
      <w:r w:rsidR="00C04865" w:rsidRPr="008D1D7C">
        <w:t>zaokružen na dvije decimalne znamenke,</w:t>
      </w:r>
      <w:r w:rsidRPr="008D1D7C">
        <w:t xml:space="preserve"> kakav bi bio da se u tome trenu</w:t>
      </w:r>
      <w:r w:rsidR="00C04865" w:rsidRPr="008D1D7C">
        <w:t>tku</w:t>
      </w:r>
      <w:r w:rsidRPr="008D1D7C">
        <w:t xml:space="preserve"> zaključe sve predmetne ocjene.</w:t>
      </w:r>
      <w:r w:rsidR="00D6198A" w:rsidRPr="008D1D7C">
        <w:t xml:space="preserve"> Mijenjanjem predmetnih ocjena završni se prosjek istovremeno ažurira. </w:t>
      </w:r>
      <w:r w:rsidR="00811CB6" w:rsidRPr="008D1D7C">
        <w:t>Prosjek je crvene boje kad nije jednak originalnom prosjeku.</w:t>
      </w:r>
      <w:r w:rsidR="00AB3C9D" w:rsidRPr="008D1D7C">
        <w:t xml:space="preserve"> Klikom na „Završni prosjek“ otvara se mali prozor preko predmeta te je moguće vidjeti trenutno stanje zaključnih ocjena i unijeti vlastiti plan. Ako postoje promjene u planu, on se može spremiti ili poništiti klikom na gumb ispod. Iz prozora se može iza</w:t>
      </w:r>
      <w:r w:rsidR="00DE7967">
        <w:t>ć</w:t>
      </w:r>
      <w:r w:rsidR="00AB3C9D" w:rsidRPr="008D1D7C">
        <w:t>i klikom na znak X ili bilo gdje izvan malog prozora.</w:t>
      </w:r>
      <w:r w:rsidR="000F4E32" w:rsidRPr="008D1D7C">
        <w:rPr>
          <w:noProof/>
        </w:rPr>
        <w:t xml:space="preserve"> </w:t>
      </w:r>
    </w:p>
    <w:p w14:paraId="4827A4E1" w14:textId="6F5CF52F" w:rsidR="00AB3C9D" w:rsidRPr="008D1D7C" w:rsidRDefault="00A468E2" w:rsidP="004379F3">
      <w:r w:rsidRPr="008D1D7C">
        <w:rPr>
          <w:noProof/>
          <w:lang w:eastAsia="hr-HR"/>
        </w:rPr>
        <w:drawing>
          <wp:anchor distT="0" distB="0" distL="114300" distR="114300" simplePos="0" relativeHeight="251715072" behindDoc="0" locked="0" layoutInCell="1" allowOverlap="1" wp14:anchorId="0918AE34" wp14:editId="45F71785">
            <wp:simplePos x="0" y="0"/>
            <wp:positionH relativeFrom="column">
              <wp:posOffset>4669634</wp:posOffset>
            </wp:positionH>
            <wp:positionV relativeFrom="paragraph">
              <wp:posOffset>5080</wp:posOffset>
            </wp:positionV>
            <wp:extent cx="214619" cy="214616"/>
            <wp:effectExtent l="0" t="0" r="0" b="0"/>
            <wp:wrapNone/>
            <wp:docPr id="22" name="Picture 22" descr="C:\Users\User\AppData\Local\Microsoft\Windows\INetCache\Content.MSO\48EE6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C:\Users\User\AppData\Local\Microsoft\Windows\INetCache\Content.MSO\48EE6F9.tmp"/>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4619" cy="214616"/>
                    </a:xfrm>
                    <a:prstGeom prst="rect">
                      <a:avLst/>
                    </a:prstGeom>
                    <a:noFill/>
                    <a:ln>
                      <a:noFill/>
                    </a:ln>
                  </pic:spPr>
                </pic:pic>
              </a:graphicData>
            </a:graphic>
          </wp:anchor>
        </w:drawing>
      </w:r>
      <w:r w:rsidRPr="008D1D7C">
        <w:rPr>
          <w:noProof/>
          <w:lang w:eastAsia="hr-HR"/>
        </w:rPr>
        <w:drawing>
          <wp:anchor distT="0" distB="0" distL="114300" distR="114300" simplePos="0" relativeHeight="251712000" behindDoc="1" locked="0" layoutInCell="1" allowOverlap="1" wp14:anchorId="649EFA3D" wp14:editId="334E3510">
            <wp:simplePos x="0" y="0"/>
            <wp:positionH relativeFrom="margin">
              <wp:posOffset>1745615</wp:posOffset>
            </wp:positionH>
            <wp:positionV relativeFrom="paragraph">
              <wp:posOffset>192405</wp:posOffset>
            </wp:positionV>
            <wp:extent cx="2985770" cy="2272665"/>
            <wp:effectExtent l="0" t="0" r="508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bwMode="auto">
                    <a:xfrm>
                      <a:off x="0" y="0"/>
                      <a:ext cx="2985770" cy="2272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4E32" w:rsidRPr="008D1D7C">
        <w:br/>
      </w:r>
      <w:r w:rsidR="00AB3C9D" w:rsidRPr="008D1D7C">
        <w:rPr>
          <w:noProof/>
          <w:lang w:eastAsia="hr-HR"/>
        </w:rPr>
        <mc:AlternateContent>
          <mc:Choice Requires="wps">
            <w:drawing>
              <wp:anchor distT="0" distB="0" distL="114300" distR="114300" simplePos="0" relativeHeight="251713024" behindDoc="1" locked="0" layoutInCell="1" allowOverlap="1" wp14:anchorId="37369CBE" wp14:editId="5A56884B">
                <wp:simplePos x="0" y="0"/>
                <wp:positionH relativeFrom="column">
                  <wp:posOffset>1744980</wp:posOffset>
                </wp:positionH>
                <wp:positionV relativeFrom="paragraph">
                  <wp:posOffset>2566670</wp:posOffset>
                </wp:positionV>
                <wp:extent cx="2986405"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2986405" cy="635"/>
                        </a:xfrm>
                        <a:prstGeom prst="rect">
                          <a:avLst/>
                        </a:prstGeom>
                        <a:solidFill>
                          <a:prstClr val="white"/>
                        </a:solidFill>
                        <a:ln>
                          <a:noFill/>
                        </a:ln>
                      </wps:spPr>
                      <wps:txbx>
                        <w:txbxContent>
                          <w:p w14:paraId="4609A18F" w14:textId="3A612791" w:rsidR="00393090" w:rsidRPr="002D1243" w:rsidRDefault="00393090" w:rsidP="00AB3C9D">
                            <w:pPr>
                              <w:pStyle w:val="Caption"/>
                              <w:rPr>
                                <w:noProof/>
                              </w:rPr>
                            </w:pPr>
                            <w:bookmarkStart w:id="95" w:name="_Toc52484734"/>
                            <w:r>
                              <w:t xml:space="preserve">Slika </w:t>
                            </w:r>
                            <w:fldSimple w:instr=" SEQ Slika \* ARABIC ">
                              <w:r>
                                <w:rPr>
                                  <w:noProof/>
                                </w:rPr>
                                <w:t>10</w:t>
                              </w:r>
                            </w:fldSimple>
                            <w:r>
                              <w:t xml:space="preserve"> </w:t>
                            </w:r>
                            <w:r w:rsidRPr="008443F7">
                              <w:t>–</w:t>
                            </w:r>
                            <w:r>
                              <w:t xml:space="preserve"> Plan zaključnih ocjena</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69CBE" id="Text Box 5" o:spid="_x0000_s1040" type="#_x0000_t202" style="position:absolute;left:0;text-align:left;margin-left:137.4pt;margin-top:202.1pt;width:235.1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" stroked="f">
                <v:textbox style="mso-fit-shape-to-text:t" inset="0,0,0,0">
                  <w:txbxContent>
                    <w:p w14:paraId="4609A18F" w14:textId="3A612791" w:rsidR="00393090" w:rsidRPr="002D1243" w:rsidRDefault="00393090" w:rsidP="00AB3C9D">
                      <w:pPr>
                        <w:pStyle w:val="Caption"/>
                        <w:rPr>
                          <w:noProof/>
                        </w:rPr>
                      </w:pPr>
                      <w:bookmarkStart w:id="96" w:name="_Toc52484734"/>
                      <w:r>
                        <w:t xml:space="preserve">Slika </w:t>
                      </w:r>
                      <w:fldSimple w:instr=" SEQ Slika \* ARABIC ">
                        <w:r>
                          <w:rPr>
                            <w:noProof/>
                          </w:rPr>
                          <w:t>10</w:t>
                        </w:r>
                      </w:fldSimple>
                      <w:r>
                        <w:t xml:space="preserve"> </w:t>
                      </w:r>
                      <w:r w:rsidRPr="008443F7">
                        <w:t>–</w:t>
                      </w:r>
                      <w:r>
                        <w:t xml:space="preserve"> Plan zaključnih ocjena</w:t>
                      </w:r>
                      <w:bookmarkEnd w:id="96"/>
                    </w:p>
                  </w:txbxContent>
                </v:textbox>
              </v:shape>
            </w:pict>
          </mc:Fallback>
        </mc:AlternateContent>
      </w:r>
    </w:p>
    <w:p w14:paraId="2B56F3AD" w14:textId="74D599E1" w:rsidR="00AB3C9D" w:rsidRPr="008D1D7C" w:rsidRDefault="00AB3C9D" w:rsidP="004379F3"/>
    <w:p w14:paraId="417D35DD" w14:textId="7B883320" w:rsidR="00AB3C9D" w:rsidRPr="008D1D7C" w:rsidRDefault="00AB3C9D" w:rsidP="004379F3"/>
    <w:p w14:paraId="331E5CA5" w14:textId="2ED4EFE6" w:rsidR="00AB3C9D" w:rsidRPr="008D1D7C" w:rsidRDefault="00AB3C9D" w:rsidP="004379F3"/>
    <w:p w14:paraId="3A0408BF" w14:textId="47D05816" w:rsidR="00AB3C9D" w:rsidRPr="008D1D7C" w:rsidRDefault="00AB3C9D" w:rsidP="004379F3"/>
    <w:p w14:paraId="1ED00F86" w14:textId="2EF03EC1" w:rsidR="00AB3C9D" w:rsidRPr="008D1D7C" w:rsidRDefault="00AB3C9D" w:rsidP="004379F3"/>
    <w:p w14:paraId="51A438FF" w14:textId="242B6209" w:rsidR="00AB3C9D" w:rsidRPr="008D1D7C" w:rsidRDefault="00AB3C9D" w:rsidP="004379F3"/>
    <w:p w14:paraId="2F5CAD1E" w14:textId="116A1412" w:rsidR="00AB3C9D" w:rsidRPr="008D1D7C" w:rsidRDefault="00AB3C9D" w:rsidP="004379F3"/>
    <w:p w14:paraId="01B088EC" w14:textId="42CA2881" w:rsidR="00AB3C9D" w:rsidRPr="008D1D7C" w:rsidRDefault="003A2C1D" w:rsidP="004379F3">
      <w:r w:rsidRPr="008D1D7C">
        <w:br/>
      </w:r>
    </w:p>
    <w:p w14:paraId="4C711730" w14:textId="3A2B09A8" w:rsidR="004379F3" w:rsidRPr="008D1D7C" w:rsidRDefault="007244E7" w:rsidP="004379F3">
      <w:r w:rsidRPr="008D1D7C">
        <w:t xml:space="preserve">Odmah do </w:t>
      </w:r>
      <w:r w:rsidR="00AB3C9D" w:rsidRPr="008D1D7C">
        <w:t>završnog prosjeka</w:t>
      </w:r>
      <w:r w:rsidRPr="008D1D7C">
        <w:t xml:space="preserve"> nalazi se znak za osvježavanje ocjena</w:t>
      </w:r>
      <w:r w:rsidR="0028299A" w:rsidRPr="008D1D7C">
        <w:t xml:space="preserve">. Klikom na taj znak </w:t>
      </w:r>
      <w:r w:rsidRPr="008D1D7C">
        <w:t>ažurira</w:t>
      </w:r>
      <w:r w:rsidR="0028299A" w:rsidRPr="008D1D7C">
        <w:t>ju se</w:t>
      </w:r>
      <w:r w:rsidRPr="008D1D7C">
        <w:t xml:space="preserve"> nov</w:t>
      </w:r>
      <w:r w:rsidR="0028299A" w:rsidRPr="008D1D7C">
        <w:t>e</w:t>
      </w:r>
      <w:r w:rsidRPr="008D1D7C">
        <w:t xml:space="preserve"> ocjen</w:t>
      </w:r>
      <w:r w:rsidR="0028299A" w:rsidRPr="008D1D7C">
        <w:t>e</w:t>
      </w:r>
      <w:r w:rsidR="008462B7" w:rsidRPr="008D1D7C">
        <w:t>,</w:t>
      </w:r>
      <w:r w:rsidRPr="008D1D7C">
        <w:t xml:space="preserve"> </w:t>
      </w:r>
      <w:r w:rsidR="0028299A" w:rsidRPr="008D1D7C">
        <w:t>koje</w:t>
      </w:r>
      <w:r w:rsidRPr="008D1D7C">
        <w:t xml:space="preserve"> </w:t>
      </w:r>
      <w:r w:rsidR="0028299A" w:rsidRPr="008D1D7C">
        <w:t xml:space="preserve">nisu vidljive ako </w:t>
      </w:r>
      <w:r w:rsidRPr="008D1D7C">
        <w:t xml:space="preserve">su </w:t>
      </w:r>
      <w:r w:rsidR="0028299A" w:rsidRPr="008D1D7C">
        <w:t>tek nedavno upisane u sustav</w:t>
      </w:r>
      <w:r w:rsidR="00AB3C9D" w:rsidRPr="008D1D7C">
        <w:t xml:space="preserve">, odnosno briše </w:t>
      </w:r>
      <w:r w:rsidR="0028299A" w:rsidRPr="008D1D7C">
        <w:t>se</w:t>
      </w:r>
      <w:r w:rsidR="000A28A9" w:rsidRPr="008D1D7C">
        <w:t xml:space="preserve"> </w:t>
      </w:r>
      <w:proofErr w:type="spellStart"/>
      <w:r w:rsidR="000A28A9" w:rsidRPr="008D1D7C">
        <w:t>predmemorija</w:t>
      </w:r>
      <w:proofErr w:type="spellEnd"/>
      <w:r w:rsidR="000A28A9" w:rsidRPr="008D1D7C">
        <w:t xml:space="preserve"> (</w:t>
      </w:r>
      <w:proofErr w:type="spellStart"/>
      <w:r w:rsidR="000A28A9" w:rsidRPr="008D1D7C">
        <w:rPr>
          <w:i/>
        </w:rPr>
        <w:t>cache</w:t>
      </w:r>
      <w:proofErr w:type="spellEnd"/>
      <w:r w:rsidR="000A28A9" w:rsidRPr="008D1D7C">
        <w:t xml:space="preserve">) </w:t>
      </w:r>
      <w:r w:rsidRPr="008D1D7C">
        <w:t>prethodno učitanih ocjena</w:t>
      </w:r>
      <w:r w:rsidR="00C04865" w:rsidRPr="008D1D7C">
        <w:t>,</w:t>
      </w:r>
      <w:r w:rsidRPr="008D1D7C">
        <w:t xml:space="preserve"> koj</w:t>
      </w:r>
      <w:r w:rsidR="000A28A9" w:rsidRPr="008D1D7C">
        <w:t>a</w:t>
      </w:r>
      <w:r w:rsidRPr="008D1D7C">
        <w:t xml:space="preserve"> se koristi</w:t>
      </w:r>
      <w:r w:rsidR="000A28A9" w:rsidRPr="008D1D7C">
        <w:t>la</w:t>
      </w:r>
      <w:r w:rsidRPr="008D1D7C">
        <w:t xml:space="preserve"> radi bržeg učitavanja. </w:t>
      </w:r>
    </w:p>
    <w:p w14:paraId="5CCD0920" w14:textId="023D0955" w:rsidR="006B72D6" w:rsidRPr="008D1D7C" w:rsidRDefault="007244E7" w:rsidP="004379F3">
      <w:r w:rsidRPr="008D1D7C">
        <w:t>Na desnoj strani</w:t>
      </w:r>
      <w:r w:rsidR="0028299A" w:rsidRPr="008D1D7C">
        <w:t>,</w:t>
      </w:r>
      <w:r w:rsidR="00A72684" w:rsidRPr="008D1D7C">
        <w:t xml:space="preserve"> u istom </w:t>
      </w:r>
      <w:r w:rsidR="0028299A" w:rsidRPr="008D1D7C">
        <w:t xml:space="preserve">retku, </w:t>
      </w:r>
      <w:r w:rsidR="002534C0" w:rsidRPr="008D1D7C">
        <w:t>dodana su dva stupca</w:t>
      </w:r>
      <w:r w:rsidRPr="008D1D7C">
        <w:t xml:space="preserve"> „Broj ocjena |</w:t>
      </w:r>
      <w:r w:rsidR="00A72684" w:rsidRPr="008D1D7C">
        <w:t xml:space="preserve"> Prosjek“</w:t>
      </w:r>
      <w:r w:rsidR="0028299A" w:rsidRPr="008D1D7C">
        <w:t>. Detaljan opis tih funkcionalnosti naveden je u sljedećoj točki.</w:t>
      </w:r>
    </w:p>
    <w:p w14:paraId="6484D1DE" w14:textId="7EA3F36B" w:rsidR="006B72D6" w:rsidRPr="008D1D7C" w:rsidRDefault="006B72D6" w:rsidP="00D6198A"/>
    <w:p w14:paraId="630D7DEB" w14:textId="0467F375" w:rsidR="006B72D6" w:rsidRPr="008D1D7C" w:rsidRDefault="00A468E2" w:rsidP="00E6126B">
      <w:pPr>
        <w:tabs>
          <w:tab w:val="left" w:pos="2579"/>
        </w:tabs>
      </w:pPr>
      <w:r w:rsidRPr="008D1D7C">
        <w:rPr>
          <w:noProof/>
          <w:lang w:eastAsia="hr-HR"/>
        </w:rPr>
        <mc:AlternateContent>
          <mc:Choice Requires="wps">
            <w:drawing>
              <wp:anchor distT="0" distB="0" distL="114300" distR="114300" simplePos="0" relativeHeight="251593216" behindDoc="0" locked="0" layoutInCell="1" allowOverlap="1" wp14:anchorId="0F6B0C0F" wp14:editId="44B78B26">
                <wp:simplePos x="0" y="0"/>
                <wp:positionH relativeFrom="column">
                  <wp:posOffset>1558925</wp:posOffset>
                </wp:positionH>
                <wp:positionV relativeFrom="paragraph">
                  <wp:posOffset>236220</wp:posOffset>
                </wp:positionV>
                <wp:extent cx="314325" cy="280035"/>
                <wp:effectExtent l="0" t="0" r="28575" b="24765"/>
                <wp:wrapNone/>
                <wp:docPr id="29" name="Rectangle 29"/>
                <wp:cNvGraphicFramePr/>
                <a:graphic xmlns:a="http://schemas.openxmlformats.org/drawingml/2006/main">
                  <a:graphicData uri="http://schemas.microsoft.com/office/word/2010/wordprocessingShape">
                    <wps:wsp>
                      <wps:cNvSpPr/>
                      <wps:spPr>
                        <a:xfrm>
                          <a:off x="0" y="0"/>
                          <a:ext cx="314325" cy="2800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73C5752F" id="Rectangle 29" o:spid="_x0000_s1026" style="position:absolute;margin-left:122.75pt;margin-top:18.6pt;width:24.75pt;height:22.0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" filled="f" strokecolor="red" strokeweight="1pt"/>
            </w:pict>
          </mc:Fallback>
        </mc:AlternateContent>
      </w:r>
      <w:r w:rsidRPr="008D1D7C">
        <w:rPr>
          <w:noProof/>
          <w:lang w:eastAsia="hr-HR"/>
        </w:rPr>
        <mc:AlternateContent>
          <mc:Choice Requires="wps">
            <w:drawing>
              <wp:anchor distT="0" distB="0" distL="114300" distR="114300" simplePos="0" relativeHeight="251592192" behindDoc="0" locked="0" layoutInCell="1" allowOverlap="1" wp14:anchorId="6D353CA7" wp14:editId="50620BD8">
                <wp:simplePos x="0" y="0"/>
                <wp:positionH relativeFrom="column">
                  <wp:posOffset>218266</wp:posOffset>
                </wp:positionH>
                <wp:positionV relativeFrom="paragraph">
                  <wp:posOffset>236136</wp:posOffset>
                </wp:positionV>
                <wp:extent cx="1341454" cy="280035"/>
                <wp:effectExtent l="0" t="0" r="11430" b="24765"/>
                <wp:wrapNone/>
                <wp:docPr id="33" name="Rectangle 33"/>
                <wp:cNvGraphicFramePr/>
                <a:graphic xmlns:a="http://schemas.openxmlformats.org/drawingml/2006/main">
                  <a:graphicData uri="http://schemas.microsoft.com/office/word/2010/wordprocessingShape">
                    <wps:wsp>
                      <wps:cNvSpPr/>
                      <wps:spPr>
                        <a:xfrm>
                          <a:off x="0" y="0"/>
                          <a:ext cx="1341454" cy="2800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BC01754" id="Rectangle 33" o:spid="_x0000_s1026" style="position:absolute;margin-left:17.2pt;margin-top:18.6pt;width:105.65pt;height:22.0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" filled="f" strokecolor="red" strokeweight="1pt"/>
            </w:pict>
          </mc:Fallback>
        </mc:AlternateContent>
      </w:r>
      <w:r w:rsidRPr="008D1D7C">
        <w:rPr>
          <w:noProof/>
          <w:lang w:eastAsia="hr-HR"/>
        </w:rPr>
        <mc:AlternateContent>
          <mc:Choice Requires="wps">
            <w:drawing>
              <wp:anchor distT="0" distB="0" distL="114300" distR="114300" simplePos="0" relativeHeight="251590144" behindDoc="0" locked="0" layoutInCell="1" allowOverlap="1" wp14:anchorId="384EF94D" wp14:editId="5C6D2B8B">
                <wp:simplePos x="0" y="0"/>
                <wp:positionH relativeFrom="column">
                  <wp:posOffset>4880178</wp:posOffset>
                </wp:positionH>
                <wp:positionV relativeFrom="paragraph">
                  <wp:posOffset>219456</wp:posOffset>
                </wp:positionV>
                <wp:extent cx="855879" cy="913765"/>
                <wp:effectExtent l="0" t="0" r="20955" b="19685"/>
                <wp:wrapNone/>
                <wp:docPr id="32" name="Rectangle 32"/>
                <wp:cNvGraphicFramePr/>
                <a:graphic xmlns:a="http://schemas.openxmlformats.org/drawingml/2006/main">
                  <a:graphicData uri="http://schemas.microsoft.com/office/word/2010/wordprocessingShape">
                    <wps:wsp>
                      <wps:cNvSpPr/>
                      <wps:spPr>
                        <a:xfrm>
                          <a:off x="0" y="0"/>
                          <a:ext cx="855879" cy="9137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72554B68" id="Rectangle 32" o:spid="_x0000_s1026" style="position:absolute;margin-left:384.25pt;margin-top:17.3pt;width:67.4pt;height:71.9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" filled="f" strokecolor="red" strokeweight="1pt"/>
            </w:pict>
          </mc:Fallback>
        </mc:AlternateContent>
      </w:r>
      <w:r w:rsidRPr="008D1D7C">
        <w:rPr>
          <w:noProof/>
          <w:lang w:eastAsia="hr-HR"/>
        </w:rPr>
        <mc:AlternateContent>
          <mc:Choice Requires="wps">
            <w:drawing>
              <wp:anchor distT="0" distB="0" distL="114300" distR="114300" simplePos="0" relativeHeight="251591168" behindDoc="0" locked="0" layoutInCell="1" allowOverlap="1" wp14:anchorId="22BD6CD4" wp14:editId="632C57AC">
                <wp:simplePos x="0" y="0"/>
                <wp:positionH relativeFrom="column">
                  <wp:posOffset>5794577</wp:posOffset>
                </wp:positionH>
                <wp:positionV relativeFrom="paragraph">
                  <wp:posOffset>219456</wp:posOffset>
                </wp:positionV>
                <wp:extent cx="537427" cy="914273"/>
                <wp:effectExtent l="0" t="0" r="15240" b="19685"/>
                <wp:wrapNone/>
                <wp:docPr id="30" name="Rectangle 30"/>
                <wp:cNvGraphicFramePr/>
                <a:graphic xmlns:a="http://schemas.openxmlformats.org/drawingml/2006/main">
                  <a:graphicData uri="http://schemas.microsoft.com/office/word/2010/wordprocessingShape">
                    <wps:wsp>
                      <wps:cNvSpPr/>
                      <wps:spPr>
                        <a:xfrm>
                          <a:off x="0" y="0"/>
                          <a:ext cx="537427" cy="9142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51325085" id="Rectangle 30" o:spid="_x0000_s1026" style="position:absolute;margin-left:456.25pt;margin-top:17.3pt;width:42.3pt;height:1in;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" filled="f" strokecolor="red" strokeweight="1pt"/>
            </w:pict>
          </mc:Fallback>
        </mc:AlternateContent>
      </w:r>
      <w:r w:rsidRPr="008D1D7C">
        <w:rPr>
          <w:noProof/>
          <w:lang w:eastAsia="hr-HR"/>
        </w:rPr>
        <w:drawing>
          <wp:anchor distT="0" distB="0" distL="114300" distR="114300" simplePos="0" relativeHeight="251594240" behindDoc="1" locked="0" layoutInCell="1" allowOverlap="1" wp14:anchorId="52590B1F" wp14:editId="372C5C11">
            <wp:simplePos x="0" y="0"/>
            <wp:positionH relativeFrom="margin">
              <wp:posOffset>2540</wp:posOffset>
            </wp:positionH>
            <wp:positionV relativeFrom="paragraph">
              <wp:posOffset>151765</wp:posOffset>
            </wp:positionV>
            <wp:extent cx="6480810" cy="101663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480810" cy="1016635"/>
                    </a:xfrm>
                    <a:prstGeom prst="rect">
                      <a:avLst/>
                    </a:prstGeom>
                  </pic:spPr>
                </pic:pic>
              </a:graphicData>
            </a:graphic>
            <wp14:sizeRelV relativeFrom="margin">
              <wp14:pctHeight>0</wp14:pctHeight>
            </wp14:sizeRelV>
          </wp:anchor>
        </w:drawing>
      </w:r>
      <w:r w:rsidR="007326CC" w:rsidRPr="008D1D7C">
        <w:rPr>
          <w:noProof/>
          <w:lang w:eastAsia="hr-HR"/>
        </w:rPr>
        <mc:AlternateContent>
          <mc:Choice Requires="wps">
            <w:drawing>
              <wp:anchor distT="0" distB="0" distL="114300" distR="114300" simplePos="0" relativeHeight="251668992" behindDoc="1" locked="0" layoutInCell="1" allowOverlap="1" wp14:anchorId="17BC94B8" wp14:editId="3BD4D84F">
                <wp:simplePos x="0" y="0"/>
                <wp:positionH relativeFrom="column">
                  <wp:posOffset>0</wp:posOffset>
                </wp:positionH>
                <wp:positionV relativeFrom="paragraph">
                  <wp:posOffset>1283970</wp:posOffset>
                </wp:positionV>
                <wp:extent cx="6480810" cy="635"/>
                <wp:effectExtent l="0" t="0" r="0" b="0"/>
                <wp:wrapNone/>
                <wp:docPr id="345" name="Text Box 345"/>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328EFF54" w14:textId="7913BF3D" w:rsidR="00393090" w:rsidRPr="00361B57" w:rsidRDefault="00393090" w:rsidP="00E6126B">
                            <w:pPr>
                              <w:pStyle w:val="Caption"/>
                              <w:rPr>
                                <w:noProof/>
                              </w:rPr>
                            </w:pPr>
                            <w:bookmarkStart w:id="97" w:name="_Toc52484735"/>
                            <w:r>
                              <w:t xml:space="preserve">Slika </w:t>
                            </w:r>
                            <w:fldSimple w:instr=" SEQ Slika \* ARABIC ">
                              <w:r>
                                <w:rPr>
                                  <w:noProof/>
                                </w:rPr>
                                <w:t>11</w:t>
                              </w:r>
                            </w:fldSimple>
                            <w:r>
                              <w:t xml:space="preserve"> – </w:t>
                            </w:r>
                            <w:r w:rsidRPr="00BD2781">
                              <w:t>Zaglavlje popisa predmeta</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C94B8" id="Text Box 345" o:spid="_x0000_s1041" type="#_x0000_t202" style="position:absolute;left:0;text-align:left;margin-left:0;margin-top:101.1pt;width:510.3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" stroked="f">
                <v:textbox style="mso-fit-shape-to-text:t" inset="0,0,0,0">
                  <w:txbxContent>
                    <w:p w14:paraId="328EFF54" w14:textId="7913BF3D" w:rsidR="00393090" w:rsidRPr="00361B57" w:rsidRDefault="00393090" w:rsidP="00E6126B">
                      <w:pPr>
                        <w:pStyle w:val="Caption"/>
                        <w:rPr>
                          <w:noProof/>
                        </w:rPr>
                      </w:pPr>
                      <w:bookmarkStart w:id="98" w:name="_Toc52484735"/>
                      <w:r>
                        <w:t xml:space="preserve">Slika </w:t>
                      </w:r>
                      <w:fldSimple w:instr=" SEQ Slika \* ARABIC ">
                        <w:r>
                          <w:rPr>
                            <w:noProof/>
                          </w:rPr>
                          <w:t>11</w:t>
                        </w:r>
                      </w:fldSimple>
                      <w:r>
                        <w:t xml:space="preserve"> – </w:t>
                      </w:r>
                      <w:r w:rsidRPr="00BD2781">
                        <w:t>Zaglavlje popisa predmeta</w:t>
                      </w:r>
                      <w:bookmarkEnd w:id="98"/>
                    </w:p>
                  </w:txbxContent>
                </v:textbox>
              </v:shape>
            </w:pict>
          </mc:Fallback>
        </mc:AlternateContent>
      </w:r>
      <w:r w:rsidR="002534C0" w:rsidRPr="008D1D7C">
        <w:tab/>
      </w:r>
    </w:p>
    <w:p w14:paraId="1F74F2D0" w14:textId="7685FB71" w:rsidR="006B72D6" w:rsidRPr="008D1D7C" w:rsidRDefault="006B72D6" w:rsidP="00D6198A"/>
    <w:p w14:paraId="6703BB08" w14:textId="352CD745" w:rsidR="006B72D6" w:rsidRPr="008D1D7C" w:rsidRDefault="006B72D6" w:rsidP="00D6198A"/>
    <w:p w14:paraId="3DAFE329" w14:textId="7E2A2926" w:rsidR="006B72D6" w:rsidRPr="008D1D7C" w:rsidRDefault="00D6198A" w:rsidP="00D6198A">
      <w:r w:rsidRPr="008D1D7C">
        <w:br/>
      </w:r>
    </w:p>
    <w:p w14:paraId="3960EB83" w14:textId="59BC6980" w:rsidR="008F73BA" w:rsidRPr="008D1D7C" w:rsidRDefault="00C3548A" w:rsidP="008F73BA">
      <w:pPr>
        <w:pStyle w:val="Heading3"/>
      </w:pPr>
      <w:bookmarkStart w:id="99" w:name="_Predmeti"/>
      <w:bookmarkStart w:id="100" w:name="_Toc52484666"/>
      <w:bookmarkEnd w:id="99"/>
      <w:r w:rsidRPr="008D1D7C">
        <w:lastRenderedPageBreak/>
        <w:t>Popis p</w:t>
      </w:r>
      <w:r w:rsidR="008F73BA" w:rsidRPr="008D1D7C">
        <w:t>redmet</w:t>
      </w:r>
      <w:r w:rsidRPr="008D1D7C">
        <w:t>a</w:t>
      </w:r>
      <w:bookmarkEnd w:id="100"/>
    </w:p>
    <w:p w14:paraId="62AC6CD4" w14:textId="44B314F7" w:rsidR="003A2C1D" w:rsidRPr="008D1D7C" w:rsidRDefault="00B14511" w:rsidP="003A2C1D">
      <w:r w:rsidRPr="008D1D7C">
        <w:t>Uz svaki premet s</w:t>
      </w:r>
      <w:r w:rsidR="00A72684" w:rsidRPr="008D1D7C">
        <w:t xml:space="preserve"> desn</w:t>
      </w:r>
      <w:r w:rsidRPr="008D1D7C">
        <w:t>e strane nalazi se</w:t>
      </w:r>
      <w:r w:rsidR="00A72684" w:rsidRPr="008D1D7C">
        <w:t xml:space="preserve"> </w:t>
      </w:r>
      <w:r w:rsidRPr="008D1D7C">
        <w:t xml:space="preserve">ukupan </w:t>
      </w:r>
      <w:r w:rsidR="00A72684" w:rsidRPr="008D1D7C">
        <w:t xml:space="preserve">broj ocjena </w:t>
      </w:r>
      <w:r w:rsidRPr="008D1D7C">
        <w:t xml:space="preserve">iz </w:t>
      </w:r>
      <w:r w:rsidR="00A72684" w:rsidRPr="008D1D7C">
        <w:t>tog</w:t>
      </w:r>
      <w:r w:rsidRPr="008D1D7C">
        <w:t>a</w:t>
      </w:r>
      <w:r w:rsidR="00A72684" w:rsidRPr="008D1D7C">
        <w:t xml:space="preserve"> predmeta i nj</w:t>
      </w:r>
      <w:r w:rsidRPr="008D1D7C">
        <w:t>ihov</w:t>
      </w:r>
      <w:r w:rsidR="00A72684" w:rsidRPr="008D1D7C">
        <w:t xml:space="preserve"> prosjek </w:t>
      </w:r>
      <w:r w:rsidRPr="008D1D7C">
        <w:t xml:space="preserve">zaokružen na dvije decimalne znamenke. </w:t>
      </w:r>
      <w:r w:rsidR="00A72684" w:rsidRPr="008D1D7C">
        <w:t xml:space="preserve">Klikom na prosjek ocjena predmeta moguće ga je promijeniti. </w:t>
      </w:r>
      <w:r w:rsidR="008F73BA" w:rsidRPr="008D1D7C">
        <w:t xml:space="preserve">Unosom u prazno polje nakon prvog broja automatski se postavlja zarez za </w:t>
      </w:r>
      <w:r w:rsidR="00D6198A" w:rsidRPr="008D1D7C">
        <w:t xml:space="preserve">sljedeća </w:t>
      </w:r>
      <w:r w:rsidR="008F73BA" w:rsidRPr="008D1D7C">
        <w:t xml:space="preserve">dva decimalna broja. </w:t>
      </w:r>
      <w:r w:rsidR="00D5496A" w:rsidRPr="008D1D7C">
        <w:t xml:space="preserve">Moguće je kliknuti na tipku </w:t>
      </w:r>
      <w:r w:rsidR="00076B76" w:rsidRPr="008D1D7C">
        <w:t>„Enter“ ili izaći iz polja nakon što je postavljen zarez te se pr</w:t>
      </w:r>
      <w:r w:rsidR="00D5496A" w:rsidRPr="008D1D7C">
        <w:t xml:space="preserve">eostala decimalna polja popunjavaju </w:t>
      </w:r>
      <w:r w:rsidR="00076B76" w:rsidRPr="008D1D7C">
        <w:t xml:space="preserve">nulama. </w:t>
      </w:r>
      <w:r w:rsidR="00A72684" w:rsidRPr="008D1D7C">
        <w:t>Nije moguće unijeti više od 4 znaka</w:t>
      </w:r>
      <w:r w:rsidRPr="008D1D7C">
        <w:t>, a</w:t>
      </w:r>
      <w:r w:rsidR="00A72684" w:rsidRPr="008D1D7C">
        <w:t xml:space="preserve"> da bi prosjek bio </w:t>
      </w:r>
      <w:r w:rsidR="00A72684" w:rsidRPr="008D1D7C">
        <w:rPr>
          <w:b/>
        </w:rPr>
        <w:t>ispravan</w:t>
      </w:r>
      <w:r w:rsidR="00A72684" w:rsidRPr="008D1D7C">
        <w:t xml:space="preserve"> </w:t>
      </w:r>
      <w:r w:rsidRPr="008D1D7C">
        <w:t>moraju se koristiti brojevi od</w:t>
      </w:r>
      <w:r w:rsidR="008F73BA" w:rsidRPr="008D1D7C">
        <w:t xml:space="preserve"> 1 do 5, odvojen</w:t>
      </w:r>
      <w:r w:rsidRPr="008D1D7C">
        <w:t>i</w:t>
      </w:r>
      <w:r w:rsidR="008F73BA" w:rsidRPr="008D1D7C">
        <w:t xml:space="preserve"> zarezom ili točkom.</w:t>
      </w:r>
      <w:r w:rsidR="004379F3" w:rsidRPr="008D1D7C">
        <w:t xml:space="preserve"> </w:t>
      </w:r>
      <w:r w:rsidR="008F73BA" w:rsidRPr="008D1D7C">
        <w:t>Ako uneseni prosjek nije ispravan</w:t>
      </w:r>
      <w:r w:rsidRPr="008D1D7C">
        <w:t xml:space="preserve"> broj</w:t>
      </w:r>
      <w:r w:rsidR="008F73BA" w:rsidRPr="008D1D7C">
        <w:t xml:space="preserve">, izlaskom iz polja </w:t>
      </w:r>
      <w:r w:rsidR="00D5496A" w:rsidRPr="008D1D7C">
        <w:t>se uneseno</w:t>
      </w:r>
      <w:r w:rsidR="008F73BA" w:rsidRPr="008D1D7C">
        <w:t xml:space="preserve"> </w:t>
      </w:r>
      <w:r w:rsidR="00014BCC" w:rsidRPr="008D1D7C">
        <w:t>zamjenjuje</w:t>
      </w:r>
      <w:r w:rsidR="008F73BA" w:rsidRPr="008D1D7C">
        <w:t xml:space="preserve"> crvenom crticom.</w:t>
      </w:r>
      <w:r w:rsidR="00D6198A" w:rsidRPr="008D1D7C">
        <w:t xml:space="preserve"> Završni prosjek se tada računa bez tog predmeta. Klikom na neisprav</w:t>
      </w:r>
      <w:r w:rsidR="00146E10" w:rsidRPr="008D1D7C">
        <w:t>no polje unos započinje iznova.</w:t>
      </w:r>
      <w:r w:rsidR="004379F3" w:rsidRPr="008D1D7C">
        <w:t xml:space="preserve"> </w:t>
      </w:r>
      <w:r w:rsidR="00D6198A" w:rsidRPr="008D1D7C">
        <w:t xml:space="preserve">Ako je uneseni prosjek ispravan te </w:t>
      </w:r>
      <w:r w:rsidR="00D7101B" w:rsidRPr="008D1D7C">
        <w:t xml:space="preserve">kao </w:t>
      </w:r>
      <w:r w:rsidR="00522414" w:rsidRPr="008D1D7C">
        <w:t>zaokružen</w:t>
      </w:r>
      <w:r w:rsidR="00D6198A" w:rsidRPr="008D1D7C">
        <w:t xml:space="preserve"> prelazi u drugu ocjenu, završni prosjek </w:t>
      </w:r>
      <w:r w:rsidR="00D5496A" w:rsidRPr="008D1D7C">
        <w:t>se potom ažurira</w:t>
      </w:r>
      <w:r w:rsidR="00D6198A" w:rsidRPr="008D1D7C">
        <w:t xml:space="preserve">. </w:t>
      </w:r>
      <w:r w:rsidR="00522414" w:rsidRPr="008D1D7C">
        <w:t>Uneseni p</w:t>
      </w:r>
      <w:r w:rsidR="00811CB6" w:rsidRPr="008D1D7C">
        <w:t>rosjek je crvene boje kad nije jednak originalnom prosjeku.</w:t>
      </w:r>
      <w:r w:rsidRPr="008D1D7C">
        <w:t xml:space="preserve"> Ova funkcionalnost omogućuje brzi uvid u završni prosjek uz pretpostavljeni prosjek po jednom ili svim predmetima.</w:t>
      </w:r>
      <w:r w:rsidR="003A2C1D" w:rsidRPr="008D1D7C">
        <w:t xml:space="preserve"> Osvježavanjem stranice gube se sve promjene.</w:t>
      </w:r>
    </w:p>
    <w:p w14:paraId="69E5F22F" w14:textId="21196824" w:rsidR="006B72D6" w:rsidRPr="008D1D7C" w:rsidRDefault="00DE7967" w:rsidP="003A2C1D">
      <w:r>
        <w:t>Predmete je moguće sortirati</w:t>
      </w:r>
      <w:r w:rsidR="003A2C1D" w:rsidRPr="008D1D7C">
        <w:t xml:space="preserve"> prema broju ocjena iz predmeta i prema prosjeku predmeta. Klikom na „Broj ocjena“ , predmeti se sortiraju silazno prema broju ocjena, a ponovnim klikom uzlazno. Također, klikom na „prosjek“, predmeti se sortiraju silazno i uzlazno prema prosjeku iz predmeta. Sortiranjem predmeta redoslijed se neće spremiti sve dok se ručno ne promijeni mjesto barem jednog predmeta.</w:t>
      </w:r>
    </w:p>
    <w:p w14:paraId="198C2FDA" w14:textId="05645AF5" w:rsidR="0041160B" w:rsidRPr="008D1D7C" w:rsidRDefault="00A468E2">
      <w:r w:rsidRPr="008D1D7C">
        <w:rPr>
          <w:noProof/>
          <w:lang w:eastAsia="hr-HR"/>
        </w:rPr>
        <mc:AlternateContent>
          <mc:Choice Requires="wpg">
            <w:drawing>
              <wp:anchor distT="0" distB="0" distL="114300" distR="114300" simplePos="0" relativeHeight="251595264" behindDoc="0" locked="0" layoutInCell="1" allowOverlap="1" wp14:anchorId="2D3FFC82" wp14:editId="6F7B2A42">
                <wp:simplePos x="0" y="0"/>
                <wp:positionH relativeFrom="column">
                  <wp:posOffset>629920</wp:posOffset>
                </wp:positionH>
                <wp:positionV relativeFrom="paragraph">
                  <wp:posOffset>332740</wp:posOffset>
                </wp:positionV>
                <wp:extent cx="5277485" cy="2147570"/>
                <wp:effectExtent l="0" t="0" r="0" b="5080"/>
                <wp:wrapTopAndBottom/>
                <wp:docPr id="34" name="Group 34"/>
                <wp:cNvGraphicFramePr/>
                <a:graphic xmlns:a="http://schemas.openxmlformats.org/drawingml/2006/main">
                  <a:graphicData uri="http://schemas.microsoft.com/office/word/2010/wordprocessingGroup">
                    <wpg:wgp>
                      <wpg:cNvGrpSpPr/>
                      <wpg:grpSpPr>
                        <a:xfrm>
                          <a:off x="0" y="0"/>
                          <a:ext cx="5277485" cy="2147570"/>
                          <a:chOff x="0" y="28725"/>
                          <a:chExt cx="5277813" cy="2148137"/>
                        </a:xfrm>
                      </wpg:grpSpPr>
                      <wpg:grpSp>
                        <wpg:cNvPr id="35" name="Grupa 315"/>
                        <wpg:cNvGrpSpPr/>
                        <wpg:grpSpPr>
                          <a:xfrm>
                            <a:off x="0" y="28725"/>
                            <a:ext cx="5268291" cy="961575"/>
                            <a:chOff x="0" y="28725"/>
                            <a:chExt cx="5268291" cy="961575"/>
                          </a:xfrm>
                        </wpg:grpSpPr>
                        <wpg:grpSp>
                          <wpg:cNvPr id="36" name="Grupa 314"/>
                          <wpg:cNvGrpSpPr/>
                          <wpg:grpSpPr>
                            <a:xfrm>
                              <a:off x="0" y="28725"/>
                              <a:ext cx="5268291" cy="827105"/>
                              <a:chOff x="0" y="28725"/>
                              <a:chExt cx="5268291" cy="827105"/>
                            </a:xfrm>
                          </wpg:grpSpPr>
                          <pic:pic xmlns:pic="http://schemas.openxmlformats.org/drawingml/2006/picture">
                            <pic:nvPicPr>
                              <pic:cNvPr id="37" name="Picture 37"/>
                              <pic:cNvPicPr>
                                <a:picLocks noChangeAspect="1"/>
                              </pic:cNvPicPr>
                            </pic:nvPicPr>
                            <pic:blipFill>
                              <a:blip r:embed="rId95">
                                <a:extLst>
                                  <a:ext uri="{28A0092B-C50C-407E-A947-70E740481C1C}">
                                    <a14:useLocalDpi xmlns:a14="http://schemas.microsoft.com/office/drawing/2010/main" val="0"/>
                                  </a:ext>
                                </a:extLst>
                              </a:blip>
                              <a:srcRect/>
                              <a:stretch/>
                            </pic:blipFill>
                            <pic:spPr>
                              <a:xfrm>
                                <a:off x="3482671" y="28725"/>
                                <a:ext cx="1785620" cy="827105"/>
                              </a:xfrm>
                              <a:prstGeom prst="rect">
                                <a:avLst/>
                              </a:prstGeom>
                            </pic:spPr>
                          </pic:pic>
                          <pic:pic xmlns:pic="http://schemas.openxmlformats.org/drawingml/2006/picture">
                            <pic:nvPicPr>
                              <pic:cNvPr id="38" name="Picture 38"/>
                              <pic:cNvPicPr>
                                <a:picLocks noChangeAspect="1"/>
                              </pic:cNvPicPr>
                            </pic:nvPicPr>
                            <pic:blipFill>
                              <a:blip r:embed="rId96">
                                <a:extLst>
                                  <a:ext uri="{28A0092B-C50C-407E-A947-70E740481C1C}">
                                    <a14:useLocalDpi xmlns:a14="http://schemas.microsoft.com/office/drawing/2010/main" val="0"/>
                                  </a:ext>
                                </a:extLst>
                              </a:blip>
                              <a:srcRect/>
                              <a:stretch/>
                            </pic:blipFill>
                            <pic:spPr bwMode="auto">
                              <a:xfrm>
                                <a:off x="0" y="57911"/>
                                <a:ext cx="1798320" cy="77952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16200000">
                                <a:off x="2449002" y="190832"/>
                                <a:ext cx="368300" cy="368300"/>
                              </a:xfrm>
                              <a:prstGeom prst="rect">
                                <a:avLst/>
                              </a:prstGeom>
                              <a:noFill/>
                              <a:ln>
                                <a:noFill/>
                              </a:ln>
                            </pic:spPr>
                          </pic:pic>
                        </wpg:grpSp>
                        <wps:wsp>
                          <wps:cNvPr id="40" name="Text Box 2"/>
                          <wps:cNvSpPr txBox="1">
                            <a:spLocks noChangeArrowheads="1"/>
                          </wps:cNvSpPr>
                          <wps:spPr bwMode="auto">
                            <a:xfrm>
                              <a:off x="1844701" y="683595"/>
                              <a:ext cx="1550079" cy="306705"/>
                            </a:xfrm>
                            <a:prstGeom prst="rect">
                              <a:avLst/>
                            </a:prstGeom>
                            <a:noFill/>
                            <a:ln w="9525">
                              <a:noFill/>
                              <a:miter lim="800000"/>
                              <a:headEnd/>
                              <a:tailEnd/>
                            </a:ln>
                          </wps:spPr>
                          <wps:txbx>
                            <w:txbxContent>
                              <w:p w14:paraId="579C19AE" w14:textId="0C1362FB" w:rsidR="00393090" w:rsidRPr="00745D5C" w:rsidRDefault="00393090" w:rsidP="00076B76">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Helvetica" w:eastAsiaTheme="majorEastAsia" w:hAnsi="Helvetica" w:cstheme="majorBidi"/>
                                    <w:color w:val="2296DA"/>
                                    <w:sz w:val="28"/>
                                    <w:szCs w:val="28"/>
                                  </w:rPr>
                                  <w:t>Ispravan unos</w:t>
                                </w:r>
                              </w:p>
                            </w:txbxContent>
                          </wps:txbx>
                          <wps:bodyPr rot="0" vert="horz" wrap="square" lIns="91440" tIns="45720" rIns="91440" bIns="45720" anchor="t" anchorCtr="0">
                            <a:noAutofit/>
                          </wps:bodyPr>
                        </wps:wsp>
                      </wpg:grpSp>
                      <wpg:grpSp>
                        <wpg:cNvPr id="41" name="Grupa 316"/>
                        <wpg:cNvGrpSpPr/>
                        <wpg:grpSpPr>
                          <a:xfrm>
                            <a:off x="0" y="1298886"/>
                            <a:ext cx="5277813" cy="877976"/>
                            <a:chOff x="0" y="34629"/>
                            <a:chExt cx="5277813" cy="877976"/>
                          </a:xfrm>
                        </wpg:grpSpPr>
                        <pic:pic xmlns:pic="http://schemas.openxmlformats.org/drawingml/2006/picture">
                          <pic:nvPicPr>
                            <pic:cNvPr id="42" name="Picture 42"/>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3482668" y="34629"/>
                              <a:ext cx="1795145" cy="843871"/>
                            </a:xfrm>
                            <a:prstGeom prst="rect">
                              <a:avLst/>
                            </a:prstGeom>
                          </pic:spPr>
                        </pic:pic>
                        <pic:pic xmlns:pic="http://schemas.openxmlformats.org/drawingml/2006/picture">
                          <pic:nvPicPr>
                            <pic:cNvPr id="43" name="Picture 43"/>
                            <pic:cNvPicPr>
                              <a:picLocks noChangeAspect="1"/>
                            </pic:cNvPicPr>
                          </pic:nvPicPr>
                          <pic:blipFill>
                            <a:blip r:embed="rId99">
                              <a:extLst>
                                <a:ext uri="{28A0092B-C50C-407E-A947-70E740481C1C}">
                                  <a14:useLocalDpi xmlns:a14="http://schemas.microsoft.com/office/drawing/2010/main" val="0"/>
                                </a:ext>
                              </a:extLst>
                            </a:blip>
                            <a:srcRect/>
                            <a:stretch/>
                          </pic:blipFill>
                          <pic:spPr>
                            <a:xfrm>
                              <a:off x="0" y="42096"/>
                              <a:ext cx="1821598" cy="815631"/>
                            </a:xfrm>
                            <a:prstGeom prst="rect">
                              <a:avLst/>
                            </a:prstGeom>
                          </pic:spPr>
                        </pic:pic>
                        <pic:pic xmlns:pic="http://schemas.openxmlformats.org/drawingml/2006/picture">
                          <pic:nvPicPr>
                            <pic:cNvPr id="44" name="Picture 44"/>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16200000">
                              <a:off x="2425148" y="214685"/>
                              <a:ext cx="368300" cy="368300"/>
                            </a:xfrm>
                            <a:prstGeom prst="rect">
                              <a:avLst/>
                            </a:prstGeom>
                            <a:noFill/>
                            <a:ln>
                              <a:noFill/>
                            </a:ln>
                          </pic:spPr>
                        </pic:pic>
                        <wps:wsp>
                          <wps:cNvPr id="45" name="Text Box 2"/>
                          <wps:cNvSpPr txBox="1">
                            <a:spLocks noChangeArrowheads="1"/>
                          </wps:cNvSpPr>
                          <wps:spPr bwMode="auto">
                            <a:xfrm>
                              <a:off x="1796995" y="612250"/>
                              <a:ext cx="1629410" cy="300355"/>
                            </a:xfrm>
                            <a:prstGeom prst="rect">
                              <a:avLst/>
                            </a:prstGeom>
                            <a:noFill/>
                            <a:ln w="9525">
                              <a:noFill/>
                              <a:miter lim="800000"/>
                              <a:headEnd/>
                              <a:tailEnd/>
                            </a:ln>
                          </wps:spPr>
                          <wps:txbx>
                            <w:txbxContent>
                              <w:p w14:paraId="4C3C78EF" w14:textId="171925E4" w:rsidR="00393090" w:rsidRPr="00745D5C" w:rsidRDefault="00393090" w:rsidP="001361A4">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Helvetica" w:eastAsiaTheme="majorEastAsia" w:hAnsi="Helvetica" w:cstheme="majorBidi"/>
                                    <w:color w:val="2296DA"/>
                                    <w:sz w:val="28"/>
                                    <w:szCs w:val="28"/>
                                  </w:rPr>
                                  <w:t>Neispravan unos</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D3FFC82" id="Group 34" o:spid="_x0000_s1042" style="position:absolute;left:0;text-align:left;margin-left:49.6pt;margin-top:26.2pt;width:415.55pt;height:169.1pt;z-index:251595264;mso-width-relative:margin;mso-height-relative:margin" coordorigin=",287" coordsize="52778,21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">
                <v:group id="Grupa 315" o:spid="_x0000_s1043" style="position:absolute;top:287;width:52682;height:9616" coordorigin=",287" coordsize="52682,9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Grupa 314" o:spid="_x0000_s1044" style="position:absolute;top:287;width:52682;height:8271" coordorigin=",287" coordsize="52682,8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45" type="#_x0000_t75" style="position:absolute;left:34826;top:287;width:17856;height:8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">
                      <v:imagedata r:id="rId100" o:title=""/>
                    </v:shape>
                    <v:shape id="Picture 38" o:spid="_x0000_s1046" type="#_x0000_t75" style="position:absolute;top:579;width:17983;height:7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">
                      <v:imagedata r:id="rId101" o:title=""/>
                    </v:shape>
                    <v:shape id="Picture 39" o:spid="_x0000_s1047" type="#_x0000_t75" style="position:absolute;left:24490;top:1908;width:3683;height:36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">
                      <v:imagedata r:id="rId102" o:title=""/>
                    </v:shape>
                  </v:group>
                  <v:shape id="_x0000_s1048" type="#_x0000_t202" style="position:absolute;left:18447;top:6835;width:15500;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579C19AE" w14:textId="0C1362FB" w:rsidR="00393090" w:rsidRPr="00745D5C" w:rsidRDefault="00393090" w:rsidP="00076B76">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Helvetica" w:eastAsiaTheme="majorEastAsia" w:hAnsi="Helvetica" w:cstheme="majorBidi"/>
                              <w:color w:val="2296DA"/>
                              <w:sz w:val="28"/>
                              <w:szCs w:val="28"/>
                            </w:rPr>
                            <w:t>Ispravan unos</w:t>
                          </w:r>
                        </w:p>
                      </w:txbxContent>
                    </v:textbox>
                  </v:shape>
                </v:group>
                <v:group id="Grupa 316" o:spid="_x0000_s1049" style="position:absolute;top:12988;width:52778;height:8780" coordorigin=",346" coordsize="52778,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Picture 42" o:spid="_x0000_s1050" type="#_x0000_t75" style="position:absolute;left:34826;top:346;width:17952;height:8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">
                    <v:imagedata r:id="rId103" o:title=""/>
                  </v:shape>
                  <v:shape id="Picture 43" o:spid="_x0000_s1051" type="#_x0000_t75" style="position:absolute;top:420;width:18215;height:8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">
                    <v:imagedata r:id="rId104" o:title=""/>
                  </v:shape>
                  <v:shape id="Picture 44" o:spid="_x0000_s1052" type="#_x0000_t75" style="position:absolute;left:24251;top:2146;width:3683;height:36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">
                    <v:imagedata r:id="rId102" o:title=""/>
                  </v:shape>
                  <v:shape id="_x0000_s1053" type="#_x0000_t202" style="position:absolute;left:17969;top:6122;width:16295;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4C3C78EF" w14:textId="171925E4" w:rsidR="00393090" w:rsidRPr="00745D5C" w:rsidRDefault="00393090" w:rsidP="001361A4">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Helvetica" w:eastAsiaTheme="majorEastAsia" w:hAnsi="Helvetica" w:cstheme="majorBidi"/>
                              <w:color w:val="2296DA"/>
                              <w:sz w:val="28"/>
                              <w:szCs w:val="28"/>
                            </w:rPr>
                            <w:t>Neispravan unos</w:t>
                          </w:r>
                        </w:p>
                      </w:txbxContent>
                    </v:textbox>
                  </v:shape>
                </v:group>
                <w10:wrap type="topAndBottom"/>
              </v:group>
            </w:pict>
          </mc:Fallback>
        </mc:AlternateContent>
      </w:r>
    </w:p>
    <w:p w14:paraId="40D6F5D7" w14:textId="39D39769" w:rsidR="001361A4" w:rsidRPr="008D1D7C" w:rsidRDefault="007326CC">
      <w:r w:rsidRPr="008D1D7C">
        <w:rPr>
          <w:noProof/>
          <w:lang w:eastAsia="hr-HR"/>
        </w:rPr>
        <mc:AlternateContent>
          <mc:Choice Requires="wps">
            <w:drawing>
              <wp:anchor distT="0" distB="0" distL="114300" distR="114300" simplePos="0" relativeHeight="251670016" behindDoc="0" locked="0" layoutInCell="1" allowOverlap="1" wp14:anchorId="42BA9D3D" wp14:editId="631124D4">
                <wp:simplePos x="0" y="0"/>
                <wp:positionH relativeFrom="margin">
                  <wp:align>center</wp:align>
                </wp:positionH>
                <wp:positionV relativeFrom="paragraph">
                  <wp:posOffset>2342901</wp:posOffset>
                </wp:positionV>
                <wp:extent cx="5229860" cy="635"/>
                <wp:effectExtent l="0" t="0" r="8890" b="0"/>
                <wp:wrapTopAndBottom/>
                <wp:docPr id="346" name="Text Box 346"/>
                <wp:cNvGraphicFramePr/>
                <a:graphic xmlns:a="http://schemas.openxmlformats.org/drawingml/2006/main">
                  <a:graphicData uri="http://schemas.microsoft.com/office/word/2010/wordprocessingShape">
                    <wps:wsp>
                      <wps:cNvSpPr txBox="1"/>
                      <wps:spPr>
                        <a:xfrm>
                          <a:off x="0" y="0"/>
                          <a:ext cx="5229860" cy="635"/>
                        </a:xfrm>
                        <a:prstGeom prst="rect">
                          <a:avLst/>
                        </a:prstGeom>
                        <a:solidFill>
                          <a:prstClr val="white"/>
                        </a:solidFill>
                        <a:ln>
                          <a:noFill/>
                        </a:ln>
                      </wps:spPr>
                      <wps:txbx>
                        <w:txbxContent>
                          <w:p w14:paraId="66D72164" w14:textId="632959C8" w:rsidR="00393090" w:rsidRPr="009B4D63" w:rsidRDefault="00393090" w:rsidP="00E6126B">
                            <w:pPr>
                              <w:pStyle w:val="Caption"/>
                              <w:rPr>
                                <w:noProof/>
                              </w:rPr>
                            </w:pPr>
                            <w:bookmarkStart w:id="101" w:name="_Toc52484736"/>
                            <w:r>
                              <w:t xml:space="preserve">Slika </w:t>
                            </w:r>
                            <w:fldSimple w:instr=" SEQ Slika \* ARABIC ">
                              <w:r>
                                <w:rPr>
                                  <w:noProof/>
                                </w:rPr>
                                <w:t>12</w:t>
                              </w:r>
                            </w:fldSimple>
                            <w:r>
                              <w:t xml:space="preserve"> – Mijenjanje prosjeka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A9D3D" id="Text Box 346" o:spid="_x0000_s1054" type="#_x0000_t202" style="position:absolute;left:0;text-align:left;margin-left:0;margin-top:184.5pt;width:411.8pt;height:.05pt;z-index:251670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UTpMQIAAGkEAAAOAAAAZHJzL2Uyb0RvYy54bWysVMFu2zAMvQ/YPwi6L07SNe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" stroked="f">
                <v:textbox style="mso-fit-shape-to-text:t" inset="0,0,0,0">
                  <w:txbxContent>
                    <w:p w14:paraId="66D72164" w14:textId="632959C8" w:rsidR="00393090" w:rsidRPr="009B4D63" w:rsidRDefault="00393090" w:rsidP="00E6126B">
                      <w:pPr>
                        <w:pStyle w:val="Caption"/>
                        <w:rPr>
                          <w:noProof/>
                        </w:rPr>
                      </w:pPr>
                      <w:bookmarkStart w:id="102" w:name="_Toc52484736"/>
                      <w:r>
                        <w:t xml:space="preserve">Slika </w:t>
                      </w:r>
                      <w:fldSimple w:instr=" SEQ Slika \* ARABIC ">
                        <w:r>
                          <w:rPr>
                            <w:noProof/>
                          </w:rPr>
                          <w:t>12</w:t>
                        </w:r>
                      </w:fldSimple>
                      <w:r>
                        <w:t xml:space="preserve"> – Mijenjanje prosjeka</w:t>
                      </w:r>
                      <w:bookmarkEnd w:id="102"/>
                    </w:p>
                  </w:txbxContent>
                </v:textbox>
                <w10:wrap type="topAndBottom" anchorx="margin"/>
              </v:shape>
            </w:pict>
          </mc:Fallback>
        </mc:AlternateContent>
      </w:r>
    </w:p>
    <w:p w14:paraId="76018DA5" w14:textId="4FA63D71" w:rsidR="005B3521" w:rsidRPr="008D1D7C" w:rsidRDefault="006C695F" w:rsidP="005B3521">
      <w:r w:rsidRPr="008D1D7C">
        <w:t>Zeleni indikatori na predmetu pokazuju da će ocjena vrlo vjerojatno biti zaključena na višu koristeći predviđanje prosjeka ocjena</w:t>
      </w:r>
      <w:r w:rsidR="00A63372" w:rsidRPr="008D1D7C">
        <w:t xml:space="preserve"> (</w:t>
      </w:r>
      <w:hyperlink w:anchor="_Toc30111596" w:history="1">
        <w:r w:rsidR="005F6BDC" w:rsidRPr="008D1D7C">
          <w:rPr>
            <w:rStyle w:val="Hyperlink"/>
          </w:rPr>
          <w:t>točka</w:t>
        </w:r>
        <w:r w:rsidR="00A63372" w:rsidRPr="008D1D7C">
          <w:rPr>
            <w:rStyle w:val="Hyperlink"/>
          </w:rPr>
          <w:t xml:space="preserve"> </w:t>
        </w:r>
        <w:r w:rsidR="00D93ED0">
          <w:rPr>
            <w:rStyle w:val="Hyperlink"/>
          </w:rPr>
          <w:t>5</w:t>
        </w:r>
        <w:r w:rsidR="00A63372" w:rsidRPr="008D1D7C">
          <w:rPr>
            <w:rStyle w:val="Hyperlink"/>
          </w:rPr>
          <w:t>.6</w:t>
        </w:r>
      </w:hyperlink>
      <w:r w:rsidR="00A63372" w:rsidRPr="008D1D7C">
        <w:t>)</w:t>
      </w:r>
      <w:r w:rsidRPr="008D1D7C">
        <w:t>.</w:t>
      </w:r>
    </w:p>
    <w:p w14:paraId="153A2BCF" w14:textId="6903B1FA" w:rsidR="006B72D6" w:rsidRPr="008D1D7C" w:rsidRDefault="00A468E2">
      <w:r w:rsidRPr="008D1D7C">
        <w:rPr>
          <w:noProof/>
          <w:lang w:eastAsia="hr-HR"/>
        </w:rPr>
        <w:drawing>
          <wp:anchor distT="0" distB="0" distL="114300" distR="114300" simplePos="0" relativeHeight="251612672" behindDoc="1" locked="0" layoutInCell="1" allowOverlap="1" wp14:anchorId="3EF1D223" wp14:editId="23BEC6CA">
            <wp:simplePos x="0" y="0"/>
            <wp:positionH relativeFrom="margin">
              <wp:posOffset>2259965</wp:posOffset>
            </wp:positionH>
            <wp:positionV relativeFrom="paragraph">
              <wp:posOffset>241300</wp:posOffset>
            </wp:positionV>
            <wp:extent cx="1957705" cy="590550"/>
            <wp:effectExtent l="0" t="0" r="4445"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957705" cy="590550"/>
                    </a:xfrm>
                    <a:prstGeom prst="rect">
                      <a:avLst/>
                    </a:prstGeom>
                  </pic:spPr>
                </pic:pic>
              </a:graphicData>
            </a:graphic>
            <wp14:sizeRelH relativeFrom="margin">
              <wp14:pctWidth>0</wp14:pctWidth>
            </wp14:sizeRelH>
            <wp14:sizeRelV relativeFrom="margin">
              <wp14:pctHeight>0</wp14:pctHeight>
            </wp14:sizeRelV>
          </wp:anchor>
        </w:drawing>
      </w:r>
      <w:r w:rsidR="007326CC" w:rsidRPr="008D1D7C">
        <w:rPr>
          <w:noProof/>
          <w:lang w:eastAsia="hr-HR"/>
        </w:rPr>
        <mc:AlternateContent>
          <mc:Choice Requires="wps">
            <w:drawing>
              <wp:anchor distT="0" distB="0" distL="114300" distR="114300" simplePos="0" relativeHeight="251671040" behindDoc="1" locked="0" layoutInCell="1" allowOverlap="1" wp14:anchorId="58242DBB" wp14:editId="68DCEAD4">
                <wp:simplePos x="0" y="0"/>
                <wp:positionH relativeFrom="column">
                  <wp:posOffset>2135505</wp:posOffset>
                </wp:positionH>
                <wp:positionV relativeFrom="paragraph">
                  <wp:posOffset>886460</wp:posOffset>
                </wp:positionV>
                <wp:extent cx="2204720" cy="635"/>
                <wp:effectExtent l="0" t="0" r="0" b="0"/>
                <wp:wrapNone/>
                <wp:docPr id="347" name="Text Box 347"/>
                <wp:cNvGraphicFramePr/>
                <a:graphic xmlns:a="http://schemas.openxmlformats.org/drawingml/2006/main">
                  <a:graphicData uri="http://schemas.microsoft.com/office/word/2010/wordprocessingShape">
                    <wps:wsp>
                      <wps:cNvSpPr txBox="1"/>
                      <wps:spPr>
                        <a:xfrm>
                          <a:off x="0" y="0"/>
                          <a:ext cx="2204720" cy="635"/>
                        </a:xfrm>
                        <a:prstGeom prst="rect">
                          <a:avLst/>
                        </a:prstGeom>
                        <a:solidFill>
                          <a:prstClr val="white"/>
                        </a:solidFill>
                        <a:ln>
                          <a:noFill/>
                        </a:ln>
                      </wps:spPr>
                      <wps:txbx>
                        <w:txbxContent>
                          <w:p w14:paraId="096CF383" w14:textId="4F9D0D65" w:rsidR="00393090" w:rsidRPr="00B40870" w:rsidRDefault="00393090" w:rsidP="00E6126B">
                            <w:pPr>
                              <w:pStyle w:val="Caption"/>
                              <w:rPr>
                                <w:noProof/>
                              </w:rPr>
                            </w:pPr>
                            <w:bookmarkStart w:id="103" w:name="_Toc52484737"/>
                            <w:r>
                              <w:t xml:space="preserve">Slika </w:t>
                            </w:r>
                            <w:fldSimple w:instr=" SEQ Slika \* ARABIC ">
                              <w:r>
                                <w:rPr>
                                  <w:noProof/>
                                </w:rPr>
                                <w:t>13</w:t>
                              </w:r>
                            </w:fldSimple>
                            <w:r>
                              <w:t xml:space="preserve"> – </w:t>
                            </w:r>
                            <w:r>
                              <w:rPr>
                                <w:noProof/>
                              </w:rPr>
                              <w:t>Zeleni indikatori</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42DBB" id="Text Box 347" o:spid="_x0000_s1055" type="#_x0000_t202" style="position:absolute;left:0;text-align:left;margin-left:168.15pt;margin-top:69.8pt;width:173.6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" stroked="f">
                <v:textbox style="mso-fit-shape-to-text:t" inset="0,0,0,0">
                  <w:txbxContent>
                    <w:p w14:paraId="096CF383" w14:textId="4F9D0D65" w:rsidR="00393090" w:rsidRPr="00B40870" w:rsidRDefault="00393090" w:rsidP="00E6126B">
                      <w:pPr>
                        <w:pStyle w:val="Caption"/>
                        <w:rPr>
                          <w:noProof/>
                        </w:rPr>
                      </w:pPr>
                      <w:bookmarkStart w:id="104" w:name="_Toc52484737"/>
                      <w:r>
                        <w:t xml:space="preserve">Slika </w:t>
                      </w:r>
                      <w:fldSimple w:instr=" SEQ Slika \* ARABIC ">
                        <w:r>
                          <w:rPr>
                            <w:noProof/>
                          </w:rPr>
                          <w:t>13</w:t>
                        </w:r>
                      </w:fldSimple>
                      <w:r>
                        <w:t xml:space="preserve"> – </w:t>
                      </w:r>
                      <w:r>
                        <w:rPr>
                          <w:noProof/>
                        </w:rPr>
                        <w:t>Zeleni indikatori</w:t>
                      </w:r>
                      <w:bookmarkEnd w:id="104"/>
                    </w:p>
                  </w:txbxContent>
                </v:textbox>
              </v:shape>
            </w:pict>
          </mc:Fallback>
        </mc:AlternateContent>
      </w:r>
      <w:r w:rsidR="006C695F" w:rsidRPr="008D1D7C">
        <w:br/>
      </w:r>
    </w:p>
    <w:p w14:paraId="617D8A2C" w14:textId="1120B467" w:rsidR="00306452" w:rsidRPr="008D1D7C" w:rsidRDefault="00E11570" w:rsidP="00306452">
      <w:pPr>
        <w:tabs>
          <w:tab w:val="center" w:pos="5103"/>
        </w:tabs>
      </w:pPr>
      <w:r w:rsidRPr="008D1D7C">
        <w:tab/>
      </w:r>
    </w:p>
    <w:p w14:paraId="2EB58F70" w14:textId="77777777" w:rsidR="00306452" w:rsidRPr="008D1D7C" w:rsidRDefault="00306452">
      <w:pPr>
        <w:tabs>
          <w:tab w:val="center" w:pos="5103"/>
        </w:tabs>
      </w:pPr>
    </w:p>
    <w:p w14:paraId="3F7D221A" w14:textId="6BBB5AAE" w:rsidR="00522414" w:rsidRPr="008D1D7C" w:rsidRDefault="00811CB6" w:rsidP="00904E9E">
      <w:pPr>
        <w:pStyle w:val="Heading3"/>
      </w:pPr>
      <w:bookmarkStart w:id="105" w:name="_Toc30111491"/>
      <w:bookmarkStart w:id="106" w:name="_Toc30115660"/>
      <w:bookmarkStart w:id="107" w:name="_Toc30115807"/>
      <w:bookmarkStart w:id="108" w:name="_Toc30195292"/>
      <w:bookmarkStart w:id="109" w:name="_Toc30196246"/>
      <w:bookmarkStart w:id="110" w:name="_Brzi_pregled_ocjena"/>
      <w:bookmarkStart w:id="111" w:name="_Toc52484667"/>
      <w:bookmarkEnd w:id="105"/>
      <w:bookmarkEnd w:id="106"/>
      <w:bookmarkEnd w:id="107"/>
      <w:bookmarkEnd w:id="108"/>
      <w:bookmarkEnd w:id="109"/>
      <w:bookmarkEnd w:id="110"/>
      <w:r w:rsidRPr="008D1D7C">
        <w:lastRenderedPageBreak/>
        <w:t>Brzi pregled</w:t>
      </w:r>
      <w:r w:rsidR="001361A4" w:rsidRPr="008D1D7C">
        <w:t xml:space="preserve"> ocjena</w:t>
      </w:r>
      <w:bookmarkEnd w:id="111"/>
    </w:p>
    <w:p w14:paraId="33D60DA1" w14:textId="002529CE" w:rsidR="00104854" w:rsidRPr="008D1D7C" w:rsidRDefault="00522414" w:rsidP="005B3521">
      <w:r w:rsidRPr="008D1D7C">
        <w:t>Omogućuje pregled</w:t>
      </w:r>
      <w:r w:rsidR="001361A4" w:rsidRPr="008D1D7C">
        <w:t xml:space="preserve"> i mijenjanje</w:t>
      </w:r>
      <w:r w:rsidRPr="008D1D7C">
        <w:t xml:space="preserve"> svih ocjena i poretka predmeta na naslovnoj stranici. Prelaskom miša preko predmeta naziv se pomiče udesno te se pojavljuju opcije</w:t>
      </w:r>
      <w:r w:rsidR="0041160B" w:rsidRPr="008D1D7C">
        <w:t xml:space="preserve"> (strelice)</w:t>
      </w:r>
      <w:r w:rsidRPr="008D1D7C">
        <w:t xml:space="preserve"> za </w:t>
      </w:r>
      <w:r w:rsidR="0041160B" w:rsidRPr="008D1D7C">
        <w:t xml:space="preserve">promjenu smještaja </w:t>
      </w:r>
      <w:r w:rsidRPr="008D1D7C">
        <w:t xml:space="preserve">toga predmeta </w:t>
      </w:r>
      <w:r w:rsidR="0041160B" w:rsidRPr="008D1D7C">
        <w:t xml:space="preserve">u odnosu na ostale predmete </w:t>
      </w:r>
      <w:r w:rsidRPr="008D1D7C">
        <w:t>i otvaranje tablice s ocjenama.</w:t>
      </w:r>
      <w:r w:rsidR="00AF3789" w:rsidRPr="008D1D7C">
        <w:t xml:space="preserve"> </w:t>
      </w:r>
      <w:r w:rsidR="0041160B" w:rsidRPr="008D1D7C">
        <w:t>U nastavku je detaljan opis opcija.</w:t>
      </w:r>
    </w:p>
    <w:p w14:paraId="2AACD4E9" w14:textId="1E74662B" w:rsidR="00104854" w:rsidRPr="008D1D7C" w:rsidRDefault="00104854" w:rsidP="00522414"/>
    <w:p w14:paraId="58ED6D09" w14:textId="2BA49DA3" w:rsidR="00104854" w:rsidRPr="008D1D7C" w:rsidRDefault="00A468E2" w:rsidP="00522414">
      <w:r w:rsidRPr="008D1D7C">
        <w:rPr>
          <w:noProof/>
          <w:lang w:eastAsia="hr-HR"/>
        </w:rPr>
        <w:drawing>
          <wp:anchor distT="0" distB="0" distL="114300" distR="114300" simplePos="0" relativeHeight="251596288" behindDoc="1" locked="0" layoutInCell="1" allowOverlap="1" wp14:anchorId="5688A7E7" wp14:editId="7E29B0BC">
            <wp:simplePos x="0" y="0"/>
            <wp:positionH relativeFrom="margin">
              <wp:posOffset>622300</wp:posOffset>
            </wp:positionH>
            <wp:positionV relativeFrom="paragraph">
              <wp:posOffset>17145</wp:posOffset>
            </wp:positionV>
            <wp:extent cx="5237480" cy="1535430"/>
            <wp:effectExtent l="0" t="0" r="1270" b="762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237480" cy="1535430"/>
                    </a:xfrm>
                    <a:prstGeom prst="rect">
                      <a:avLst/>
                    </a:prstGeom>
                  </pic:spPr>
                </pic:pic>
              </a:graphicData>
            </a:graphic>
            <wp14:sizeRelH relativeFrom="margin">
              <wp14:pctWidth>0</wp14:pctWidth>
            </wp14:sizeRelH>
            <wp14:sizeRelV relativeFrom="margin">
              <wp14:pctHeight>0</wp14:pctHeight>
            </wp14:sizeRelV>
          </wp:anchor>
        </w:drawing>
      </w:r>
      <w:r w:rsidR="007326CC" w:rsidRPr="008D1D7C">
        <w:rPr>
          <w:noProof/>
          <w:lang w:eastAsia="hr-HR"/>
        </w:rPr>
        <mc:AlternateContent>
          <mc:Choice Requires="wps">
            <w:drawing>
              <wp:anchor distT="0" distB="0" distL="114300" distR="114300" simplePos="0" relativeHeight="251672064" behindDoc="1" locked="0" layoutInCell="1" allowOverlap="1" wp14:anchorId="0CDD00CD" wp14:editId="206E27D1">
                <wp:simplePos x="0" y="0"/>
                <wp:positionH relativeFrom="column">
                  <wp:posOffset>621030</wp:posOffset>
                </wp:positionH>
                <wp:positionV relativeFrom="paragraph">
                  <wp:posOffset>1625600</wp:posOffset>
                </wp:positionV>
                <wp:extent cx="5237480" cy="635"/>
                <wp:effectExtent l="0" t="0" r="0" b="0"/>
                <wp:wrapNone/>
                <wp:docPr id="356" name="Text Box 356"/>
                <wp:cNvGraphicFramePr/>
                <a:graphic xmlns:a="http://schemas.openxmlformats.org/drawingml/2006/main">
                  <a:graphicData uri="http://schemas.microsoft.com/office/word/2010/wordprocessingShape">
                    <wps:wsp>
                      <wps:cNvSpPr txBox="1"/>
                      <wps:spPr>
                        <a:xfrm>
                          <a:off x="0" y="0"/>
                          <a:ext cx="5237480" cy="635"/>
                        </a:xfrm>
                        <a:prstGeom prst="rect">
                          <a:avLst/>
                        </a:prstGeom>
                        <a:solidFill>
                          <a:prstClr val="white"/>
                        </a:solidFill>
                        <a:ln>
                          <a:noFill/>
                        </a:ln>
                      </wps:spPr>
                      <wps:txbx>
                        <w:txbxContent>
                          <w:p w14:paraId="1E318757" w14:textId="38CDE1FC" w:rsidR="00393090" w:rsidRPr="001A5769" w:rsidRDefault="00393090" w:rsidP="00E6126B">
                            <w:pPr>
                              <w:pStyle w:val="Caption"/>
                              <w:rPr>
                                <w:noProof/>
                              </w:rPr>
                            </w:pPr>
                            <w:bookmarkStart w:id="112" w:name="_Toc52484738"/>
                            <w:r>
                              <w:t xml:space="preserve">Slika </w:t>
                            </w:r>
                            <w:fldSimple w:instr=" SEQ Slika \* ARABIC ">
                              <w:r>
                                <w:rPr>
                                  <w:noProof/>
                                </w:rPr>
                                <w:t>14</w:t>
                              </w:r>
                            </w:fldSimple>
                            <w:r>
                              <w:t xml:space="preserve"> – Brzi pregled ocjena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D00CD" id="Text Box 356" o:spid="_x0000_s1056" type="#_x0000_t202" style="position:absolute;left:0;text-align:left;margin-left:48.9pt;margin-top:128pt;width:412.4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" stroked="f">
                <v:textbox style="mso-fit-shape-to-text:t" inset="0,0,0,0">
                  <w:txbxContent>
                    <w:p w14:paraId="1E318757" w14:textId="38CDE1FC" w:rsidR="00393090" w:rsidRPr="001A5769" w:rsidRDefault="00393090" w:rsidP="00E6126B">
                      <w:pPr>
                        <w:pStyle w:val="Caption"/>
                        <w:rPr>
                          <w:noProof/>
                        </w:rPr>
                      </w:pPr>
                      <w:bookmarkStart w:id="113" w:name="_Toc52484738"/>
                      <w:r>
                        <w:t xml:space="preserve">Slika </w:t>
                      </w:r>
                      <w:fldSimple w:instr=" SEQ Slika \* ARABIC ">
                        <w:r>
                          <w:rPr>
                            <w:noProof/>
                          </w:rPr>
                          <w:t>14</w:t>
                        </w:r>
                      </w:fldSimple>
                      <w:r>
                        <w:t xml:space="preserve"> – Brzi pregled ocjena</w:t>
                      </w:r>
                      <w:bookmarkEnd w:id="113"/>
                    </w:p>
                  </w:txbxContent>
                </v:textbox>
              </v:shape>
            </w:pict>
          </mc:Fallback>
        </mc:AlternateContent>
      </w:r>
    </w:p>
    <w:p w14:paraId="7D1618A8" w14:textId="73465A89" w:rsidR="00104854" w:rsidRPr="008D1D7C" w:rsidRDefault="00104854" w:rsidP="00522414"/>
    <w:p w14:paraId="0D7A0597" w14:textId="77777777" w:rsidR="00104854" w:rsidRPr="008D1D7C" w:rsidRDefault="00104854" w:rsidP="00522414"/>
    <w:p w14:paraId="28CF1E15" w14:textId="109CB047" w:rsidR="00AF3789" w:rsidRPr="008D1D7C" w:rsidRDefault="00AF3789" w:rsidP="00522414">
      <w:r w:rsidRPr="008D1D7C">
        <w:br/>
      </w:r>
    </w:p>
    <w:p w14:paraId="608D035C" w14:textId="68CB0597" w:rsidR="00104854" w:rsidRPr="008D1D7C" w:rsidRDefault="00104854" w:rsidP="00522414"/>
    <w:p w14:paraId="4FA26612" w14:textId="77777777" w:rsidR="00104854" w:rsidRPr="008D1D7C" w:rsidRDefault="00104854" w:rsidP="00522414"/>
    <w:p w14:paraId="50AC7B52" w14:textId="77777777" w:rsidR="006C695F" w:rsidRPr="008D1D7C" w:rsidRDefault="006C695F" w:rsidP="00522414"/>
    <w:p w14:paraId="7DC40E30" w14:textId="5654BC44" w:rsidR="00AF3789" w:rsidRPr="008D1D7C" w:rsidRDefault="00F944D3" w:rsidP="00904E9E">
      <w:pPr>
        <w:pStyle w:val="Heading4"/>
      </w:pPr>
      <w:bookmarkStart w:id="114" w:name="_Toc52484668"/>
      <w:r w:rsidRPr="008D1D7C">
        <w:t>Promjena redoslijeda predmeta</w:t>
      </w:r>
      <w:bookmarkEnd w:id="114"/>
    </w:p>
    <w:p w14:paraId="010AB49D" w14:textId="656DA2EB" w:rsidR="00104854" w:rsidRPr="008D1D7C" w:rsidRDefault="00AF3789" w:rsidP="005B3521">
      <w:pPr>
        <w:ind w:left="340"/>
      </w:pPr>
      <w:r w:rsidRPr="008D1D7C">
        <w:t>Kako bi se promijenio položaj predmeta na popisu</w:t>
      </w:r>
      <w:r w:rsidR="00C0739F" w:rsidRPr="008D1D7C">
        <w:t>,</w:t>
      </w:r>
      <w:r w:rsidRPr="008D1D7C">
        <w:t xml:space="preserve"> potrebno je kliknuti i držati opciju „Povuci i ispusti“. Nakon ispuštanja predmeta na željeno mjesto</w:t>
      </w:r>
      <w:r w:rsidR="00F944D3" w:rsidRPr="008D1D7C">
        <w:t>,</w:t>
      </w:r>
      <w:r w:rsidRPr="008D1D7C">
        <w:t xml:space="preserve"> automatski se sprema novi </w:t>
      </w:r>
      <w:r w:rsidR="00F944D3" w:rsidRPr="008D1D7C">
        <w:t xml:space="preserve">redoslijed </w:t>
      </w:r>
      <w:r w:rsidRPr="008D1D7C">
        <w:t>predmeta za prijavljenog korisnika.</w:t>
      </w:r>
      <w:r w:rsidR="00666A46" w:rsidRPr="008D1D7C">
        <w:t xml:space="preserve"> </w:t>
      </w:r>
      <w:r w:rsidR="00F944D3" w:rsidRPr="008D1D7C">
        <w:t>Pre</w:t>
      </w:r>
      <w:r w:rsidR="00A14563" w:rsidRPr="008D1D7C">
        <w:t>dmete koji se pojave naknadno</w:t>
      </w:r>
      <w:r w:rsidR="00666A46" w:rsidRPr="008D1D7C">
        <w:t xml:space="preserve"> </w:t>
      </w:r>
      <w:r w:rsidR="00666A46" w:rsidRPr="00F86201">
        <w:t>proširenje</w:t>
      </w:r>
      <w:r w:rsidR="00666A46" w:rsidRPr="008D1D7C">
        <w:rPr>
          <w:i/>
        </w:rPr>
        <w:t xml:space="preserve"> </w:t>
      </w:r>
      <w:r w:rsidR="00666A46" w:rsidRPr="008D1D7C">
        <w:t>dodaje na kraj popisa.</w:t>
      </w:r>
    </w:p>
    <w:p w14:paraId="5C8CD51F" w14:textId="48FCC112" w:rsidR="00104854" w:rsidRPr="008D1D7C" w:rsidRDefault="00A468E2" w:rsidP="00AF3789">
      <w:pPr>
        <w:ind w:left="340"/>
      </w:pPr>
      <w:r w:rsidRPr="008D1D7C">
        <w:rPr>
          <w:noProof/>
          <w:lang w:eastAsia="hr-HR"/>
        </w:rPr>
        <mc:AlternateContent>
          <mc:Choice Requires="wpg">
            <w:drawing>
              <wp:anchor distT="0" distB="0" distL="114300" distR="114300" simplePos="0" relativeHeight="251597312" behindDoc="1" locked="0" layoutInCell="1" allowOverlap="1" wp14:anchorId="6648795A" wp14:editId="3CFA38CB">
                <wp:simplePos x="0" y="0"/>
                <wp:positionH relativeFrom="column">
                  <wp:posOffset>1522501</wp:posOffset>
                </wp:positionH>
                <wp:positionV relativeFrom="paragraph">
                  <wp:posOffset>304851</wp:posOffset>
                </wp:positionV>
                <wp:extent cx="3427167" cy="3862425"/>
                <wp:effectExtent l="0" t="0" r="1905" b="5080"/>
                <wp:wrapNone/>
                <wp:docPr id="46" name="Group 46"/>
                <wp:cNvGraphicFramePr/>
                <a:graphic xmlns:a="http://schemas.openxmlformats.org/drawingml/2006/main">
                  <a:graphicData uri="http://schemas.microsoft.com/office/word/2010/wordprocessingGroup">
                    <wpg:wgp>
                      <wpg:cNvGrpSpPr/>
                      <wpg:grpSpPr>
                        <a:xfrm>
                          <a:off x="0" y="0"/>
                          <a:ext cx="3427167" cy="3862425"/>
                          <a:chOff x="886280" y="0"/>
                          <a:chExt cx="3427454" cy="3862782"/>
                        </a:xfrm>
                      </wpg:grpSpPr>
                      <pic:pic xmlns:pic="http://schemas.openxmlformats.org/drawingml/2006/picture">
                        <pic:nvPicPr>
                          <pic:cNvPr id="47" name="Slika 4"/>
                          <pic:cNvPicPr>
                            <a:picLocks noChangeAspect="1"/>
                          </pic:cNvPicPr>
                        </pic:nvPicPr>
                        <pic:blipFill>
                          <a:blip r:embed="rId107">
                            <a:extLst>
                              <a:ext uri="{28A0092B-C50C-407E-A947-70E740481C1C}">
                                <a14:useLocalDpi xmlns:a14="http://schemas.microsoft.com/office/drawing/2010/main" val="0"/>
                              </a:ext>
                            </a:extLst>
                          </a:blip>
                          <a:srcRect/>
                          <a:stretch/>
                        </pic:blipFill>
                        <pic:spPr>
                          <a:xfrm>
                            <a:off x="888185" y="0"/>
                            <a:ext cx="3425549" cy="1375410"/>
                          </a:xfrm>
                          <a:prstGeom prst="rect">
                            <a:avLst/>
                          </a:prstGeom>
                        </pic:spPr>
                      </pic:pic>
                      <pic:pic xmlns:pic="http://schemas.openxmlformats.org/drawingml/2006/picture">
                        <pic:nvPicPr>
                          <pic:cNvPr id="48" name="Slika 34"/>
                          <pic:cNvPicPr>
                            <a:picLocks noChangeAspect="1"/>
                          </pic:cNvPicPr>
                        </pic:nvPicPr>
                        <pic:blipFill>
                          <a:blip r:embed="rId108">
                            <a:extLst>
                              <a:ext uri="{28A0092B-C50C-407E-A947-70E740481C1C}">
                                <a14:useLocalDpi xmlns:a14="http://schemas.microsoft.com/office/drawing/2010/main" val="0"/>
                              </a:ext>
                            </a:extLst>
                          </a:blip>
                          <a:srcRect/>
                          <a:stretch/>
                        </pic:blipFill>
                        <pic:spPr>
                          <a:xfrm>
                            <a:off x="886280" y="2453842"/>
                            <a:ext cx="3382127" cy="1408940"/>
                          </a:xfrm>
                          <a:prstGeom prst="rect">
                            <a:avLst/>
                          </a:prstGeom>
                        </pic:spPr>
                      </pic:pic>
                      <pic:pic xmlns:pic="http://schemas.openxmlformats.org/drawingml/2006/picture">
                        <pic:nvPicPr>
                          <pic:cNvPr id="49" name="Picture 14"/>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2210463" y="1518699"/>
                            <a:ext cx="786130" cy="7861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10A86D97" id="Group 46" o:spid="_x0000_s1026" style="position:absolute;margin-left:119.9pt;margin-top:24pt;width:269.85pt;height:304.15pt;z-index:-251719168;mso-width-relative:margin;mso-height-relative:margin" coordorigin="8862" coordsize="34274,38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">
                <v:shape id="Slika 4" o:spid="_x0000_s1027" type="#_x0000_t75" style="position:absolute;left:8881;width:34256;height:1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">
                  <v:imagedata r:id="rId109" o:title=""/>
                </v:shape>
                <v:shape id="Slika 34" o:spid="_x0000_s1028" type="#_x0000_t75" style="position:absolute;left:8862;top:24538;width:33822;height:14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">
                  <v:imagedata r:id="rId110" o:title=""/>
                </v:shape>
                <v:shape id="Picture 14" o:spid="_x0000_s1029" type="#_x0000_t75" style="position:absolute;left:22104;top:15186;width:7861;height: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">
                  <v:imagedata r:id="rId111" o:title=""/>
                </v:shape>
              </v:group>
            </w:pict>
          </mc:Fallback>
        </mc:AlternateContent>
      </w:r>
      <w:r w:rsidR="005A0FA9" w:rsidRPr="008D1D7C">
        <w:rPr>
          <w:noProof/>
          <w:lang w:eastAsia="hr-HR"/>
        </w:rPr>
        <mc:AlternateContent>
          <mc:Choice Requires="wps">
            <w:drawing>
              <wp:anchor distT="0" distB="0" distL="114300" distR="114300" simplePos="0" relativeHeight="251673088" behindDoc="1" locked="0" layoutInCell="1" allowOverlap="1" wp14:anchorId="786563ED" wp14:editId="6661A29A">
                <wp:simplePos x="0" y="0"/>
                <wp:positionH relativeFrom="column">
                  <wp:posOffset>636270</wp:posOffset>
                </wp:positionH>
                <wp:positionV relativeFrom="paragraph">
                  <wp:posOffset>4398645</wp:posOffset>
                </wp:positionV>
                <wp:extent cx="5201920" cy="63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5201920" cy="635"/>
                        </a:xfrm>
                        <a:prstGeom prst="rect">
                          <a:avLst/>
                        </a:prstGeom>
                        <a:solidFill>
                          <a:prstClr val="white"/>
                        </a:solidFill>
                        <a:ln>
                          <a:noFill/>
                        </a:ln>
                      </wps:spPr>
                      <wps:txbx>
                        <w:txbxContent>
                          <w:p w14:paraId="14185A4B" w14:textId="3C4F79A3" w:rsidR="00393090" w:rsidRPr="005E22F7" w:rsidRDefault="00393090" w:rsidP="00E6126B">
                            <w:pPr>
                              <w:pStyle w:val="Caption"/>
                              <w:rPr>
                                <w:noProof/>
                              </w:rPr>
                            </w:pPr>
                            <w:bookmarkStart w:id="115" w:name="_Toc52484739"/>
                            <w:r>
                              <w:t xml:space="preserve">Slika </w:t>
                            </w:r>
                            <w:fldSimple w:instr=" SEQ Slika \* ARABIC ">
                              <w:r>
                                <w:rPr>
                                  <w:noProof/>
                                </w:rPr>
                                <w:t>15</w:t>
                              </w:r>
                            </w:fldSimple>
                            <w:r w:rsidRPr="00B6707D">
                              <w:rPr>
                                <w:noProof/>
                              </w:rPr>
                              <w:t xml:space="preserve"> –</w:t>
                            </w:r>
                            <w:r>
                              <w:rPr>
                                <w:noProof/>
                              </w:rPr>
                              <w:t xml:space="preserve"> Promjena redoslijeda predmeta</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563ED" id="Text Box 359" o:spid="_x0000_s1057" type="#_x0000_t202" style="position:absolute;left:0;text-align:left;margin-left:50.1pt;margin-top:346.35pt;width:409.6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" stroked="f">
                <v:textbox style="mso-fit-shape-to-text:t" inset="0,0,0,0">
                  <w:txbxContent>
                    <w:p w14:paraId="14185A4B" w14:textId="3C4F79A3" w:rsidR="00393090" w:rsidRPr="005E22F7" w:rsidRDefault="00393090" w:rsidP="00E6126B">
                      <w:pPr>
                        <w:pStyle w:val="Caption"/>
                        <w:rPr>
                          <w:noProof/>
                        </w:rPr>
                      </w:pPr>
                      <w:bookmarkStart w:id="116" w:name="_Toc52484739"/>
                      <w:r>
                        <w:t xml:space="preserve">Slika </w:t>
                      </w:r>
                      <w:fldSimple w:instr=" SEQ Slika \* ARABIC ">
                        <w:r>
                          <w:rPr>
                            <w:noProof/>
                          </w:rPr>
                          <w:t>15</w:t>
                        </w:r>
                      </w:fldSimple>
                      <w:r w:rsidRPr="00B6707D">
                        <w:rPr>
                          <w:noProof/>
                        </w:rPr>
                        <w:t xml:space="preserve"> –</w:t>
                      </w:r>
                      <w:r>
                        <w:rPr>
                          <w:noProof/>
                        </w:rPr>
                        <w:t xml:space="preserve"> Promjena redoslijeda predmeta</w:t>
                      </w:r>
                      <w:bookmarkEnd w:id="116"/>
                    </w:p>
                  </w:txbxContent>
                </v:textbox>
              </v:shape>
            </w:pict>
          </mc:Fallback>
        </mc:AlternateContent>
      </w:r>
    </w:p>
    <w:p w14:paraId="0D12433A" w14:textId="3B3F46F7" w:rsidR="00104854" w:rsidRPr="008D1D7C" w:rsidRDefault="00104854" w:rsidP="00AF3789">
      <w:pPr>
        <w:ind w:left="340"/>
      </w:pPr>
    </w:p>
    <w:p w14:paraId="1E6CB866" w14:textId="6622A76F" w:rsidR="00104854" w:rsidRPr="008D1D7C" w:rsidRDefault="00104854" w:rsidP="00AF3789">
      <w:pPr>
        <w:ind w:left="340"/>
      </w:pPr>
    </w:p>
    <w:p w14:paraId="5A7E42A9" w14:textId="629A2760" w:rsidR="00104854" w:rsidRPr="008D1D7C" w:rsidRDefault="00104854" w:rsidP="00AF3789">
      <w:pPr>
        <w:ind w:left="340"/>
      </w:pPr>
    </w:p>
    <w:p w14:paraId="4EE57653" w14:textId="330C9BFD" w:rsidR="001548A8" w:rsidRPr="008D1D7C" w:rsidRDefault="001548A8" w:rsidP="00AF3789">
      <w:pPr>
        <w:ind w:left="340"/>
      </w:pPr>
    </w:p>
    <w:p w14:paraId="19B0BF3D" w14:textId="3D6C6C88" w:rsidR="001548A8" w:rsidRPr="008D1D7C" w:rsidRDefault="001548A8" w:rsidP="00AF3789">
      <w:pPr>
        <w:ind w:left="340"/>
      </w:pPr>
    </w:p>
    <w:p w14:paraId="5D3CA90E" w14:textId="11F4F825" w:rsidR="001548A8" w:rsidRPr="008D1D7C" w:rsidRDefault="001548A8" w:rsidP="00AF3789">
      <w:pPr>
        <w:ind w:left="340"/>
      </w:pPr>
    </w:p>
    <w:p w14:paraId="3B60373D" w14:textId="43FD21A7" w:rsidR="001548A8" w:rsidRPr="008D1D7C" w:rsidRDefault="001548A8" w:rsidP="00AF3789">
      <w:pPr>
        <w:ind w:left="340"/>
      </w:pPr>
    </w:p>
    <w:p w14:paraId="62357117" w14:textId="346815F7" w:rsidR="001548A8" w:rsidRPr="008D1D7C" w:rsidRDefault="001548A8" w:rsidP="00AF3789">
      <w:pPr>
        <w:ind w:left="340"/>
      </w:pPr>
    </w:p>
    <w:p w14:paraId="2DE8EE69" w14:textId="089AF5B8" w:rsidR="00104854" w:rsidRPr="008D1D7C" w:rsidRDefault="00104854" w:rsidP="00AF3789">
      <w:pPr>
        <w:ind w:left="340"/>
      </w:pPr>
    </w:p>
    <w:p w14:paraId="693445A4" w14:textId="30EA8A8B" w:rsidR="00104854" w:rsidRPr="008D1D7C" w:rsidRDefault="00104854" w:rsidP="00AF3789">
      <w:pPr>
        <w:ind w:left="340"/>
      </w:pPr>
    </w:p>
    <w:p w14:paraId="44CEC1FF" w14:textId="7A04A950" w:rsidR="00104854" w:rsidRPr="008D1D7C" w:rsidRDefault="00104854" w:rsidP="00AF3789">
      <w:pPr>
        <w:ind w:left="340"/>
      </w:pPr>
    </w:p>
    <w:p w14:paraId="1FE04B1D" w14:textId="7AAE647C" w:rsidR="001548A8" w:rsidRPr="008D1D7C" w:rsidRDefault="001548A8" w:rsidP="00AF3789">
      <w:pPr>
        <w:ind w:left="340"/>
      </w:pPr>
    </w:p>
    <w:p w14:paraId="7D20943C" w14:textId="77777777" w:rsidR="001548A8" w:rsidRPr="008D1D7C" w:rsidRDefault="001548A8" w:rsidP="001548A8"/>
    <w:p w14:paraId="773D6D87" w14:textId="23B19B87" w:rsidR="009E29B5" w:rsidRPr="008D1D7C" w:rsidRDefault="009E29B5" w:rsidP="009E29B5">
      <w:pPr>
        <w:pStyle w:val="Heading4"/>
      </w:pPr>
      <w:bookmarkStart w:id="117" w:name="_Toc52484669"/>
      <w:r w:rsidRPr="008D1D7C">
        <w:lastRenderedPageBreak/>
        <w:t>Tablica ocjena</w:t>
      </w:r>
      <w:bookmarkEnd w:id="117"/>
    </w:p>
    <w:p w14:paraId="0757CDB8" w14:textId="5EE557F0" w:rsidR="00DB593C" w:rsidRPr="008D1D7C" w:rsidRDefault="009E29B5" w:rsidP="005B3521">
      <w:pPr>
        <w:ind w:left="340"/>
      </w:pPr>
      <w:r w:rsidRPr="008D1D7C">
        <w:t xml:space="preserve">Prelaskom miša preko trokutića pokraj opcije „Povuci i ispusti“ prikazuje se tablica s ocjenama predmeta preko kojeg se prelazi. Klikom na trokutić moguće je zadržati tablicu otvorenu, tj. odmicanjem miša od trokutića </w:t>
      </w:r>
      <w:r w:rsidR="00F43641" w:rsidRPr="008D1D7C">
        <w:t>tablica ostaje vidljiva</w:t>
      </w:r>
      <w:r w:rsidRPr="008D1D7C">
        <w:t>. Ponovnim klikom na trokutić</w:t>
      </w:r>
      <w:r w:rsidR="00F43641" w:rsidRPr="008D1D7C">
        <w:t xml:space="preserve"> i odmicanjem pokazivača izvan područja tablice</w:t>
      </w:r>
      <w:r w:rsidRPr="008D1D7C">
        <w:t xml:space="preserve"> tablica se ponovo zatvara</w:t>
      </w:r>
      <w:r w:rsidR="00F43641" w:rsidRPr="008D1D7C">
        <w:t>.</w:t>
      </w:r>
      <w:r w:rsidRPr="008D1D7C">
        <w:t xml:space="preserve"> </w:t>
      </w:r>
    </w:p>
    <w:p w14:paraId="5563F65E" w14:textId="78F38501" w:rsidR="009E29B5" w:rsidRPr="008D1D7C" w:rsidRDefault="00F43641" w:rsidP="009E29B5">
      <w:pPr>
        <w:ind w:left="340"/>
      </w:pPr>
      <w:r w:rsidRPr="008D1D7C">
        <w:t xml:space="preserve">Dok </w:t>
      </w:r>
      <w:r w:rsidR="009E29B5" w:rsidRPr="008D1D7C">
        <w:t xml:space="preserve">je tablica </w:t>
      </w:r>
      <w:r w:rsidR="00184F2C" w:rsidRPr="008D1D7C">
        <w:t>zadrž</w:t>
      </w:r>
      <w:r w:rsidRPr="008D1D7C">
        <w:t>a</w:t>
      </w:r>
      <w:r w:rsidR="00184F2C" w:rsidRPr="008D1D7C">
        <w:t>na otvorenom</w:t>
      </w:r>
      <w:r w:rsidR="009E29B5" w:rsidRPr="008D1D7C">
        <w:t xml:space="preserve"> moguće je:</w:t>
      </w:r>
    </w:p>
    <w:p w14:paraId="320EB7C1" w14:textId="31425F71" w:rsidR="009E29B5" w:rsidRPr="008D1D7C" w:rsidRDefault="009E29B5" w:rsidP="00507DBF">
      <w:pPr>
        <w:pStyle w:val="ListParagraph"/>
        <w:numPr>
          <w:ilvl w:val="0"/>
          <w:numId w:val="7"/>
        </w:numPr>
      </w:pPr>
      <w:bookmarkStart w:id="118" w:name="_Hlk28288861"/>
      <w:r w:rsidRPr="008D1D7C">
        <w:t>Mijenjati ili dodavati ocjene</w:t>
      </w:r>
      <w:r w:rsidR="00D4748A" w:rsidRPr="008D1D7C">
        <w:t xml:space="preserve"> (</w:t>
      </w:r>
      <w:hyperlink w:anchor="_Unos_ocjena" w:history="1">
        <w:r w:rsidR="005F6BDC" w:rsidRPr="008D1D7C">
          <w:rPr>
            <w:rStyle w:val="Hyperlink"/>
          </w:rPr>
          <w:t>točka</w:t>
        </w:r>
        <w:r w:rsidR="00D4748A" w:rsidRPr="008D1D7C">
          <w:rPr>
            <w:rStyle w:val="Hyperlink"/>
          </w:rPr>
          <w:t xml:space="preserve"> 2.5</w:t>
        </w:r>
      </w:hyperlink>
      <w:r w:rsidR="00D4748A" w:rsidRPr="008D1D7C">
        <w:t>)</w:t>
      </w:r>
    </w:p>
    <w:p w14:paraId="2A628235" w14:textId="198C4461" w:rsidR="009E29B5" w:rsidRPr="008D1D7C" w:rsidRDefault="009E29B5" w:rsidP="00507DBF">
      <w:pPr>
        <w:pStyle w:val="ListParagraph"/>
        <w:numPr>
          <w:ilvl w:val="0"/>
          <w:numId w:val="7"/>
        </w:numPr>
      </w:pPr>
      <w:r w:rsidRPr="008D1D7C">
        <w:t>Spremati ili poništiti napravljene promjene</w:t>
      </w:r>
      <w:r w:rsidR="00D4748A" w:rsidRPr="008D1D7C">
        <w:t xml:space="preserve"> (</w:t>
      </w:r>
      <w:hyperlink w:anchor="_Unos_ocjena" w:history="1">
        <w:r w:rsidR="005F6BDC" w:rsidRPr="008D1D7C">
          <w:rPr>
            <w:rStyle w:val="Hyperlink"/>
          </w:rPr>
          <w:t>točka</w:t>
        </w:r>
        <w:r w:rsidR="00D4748A" w:rsidRPr="008D1D7C">
          <w:rPr>
            <w:rStyle w:val="Hyperlink"/>
          </w:rPr>
          <w:t xml:space="preserve"> 2.5</w:t>
        </w:r>
      </w:hyperlink>
      <w:r w:rsidR="00D4748A" w:rsidRPr="008D1D7C">
        <w:t>)</w:t>
      </w:r>
    </w:p>
    <w:p w14:paraId="3CEEE7FE" w14:textId="66BCFE73" w:rsidR="003A2C1D" w:rsidRDefault="00DB593C" w:rsidP="003A2C1D">
      <w:pPr>
        <w:ind w:left="340"/>
      </w:pPr>
      <w:r w:rsidRPr="008D1D7C">
        <w:t>Mijenjanjem ocjena mijenja se prosjek toga predmeta, a time i završni prosjek.</w:t>
      </w:r>
      <w:r w:rsidR="005B3521" w:rsidRPr="008D1D7C">
        <w:t xml:space="preserve"> </w:t>
      </w:r>
      <w:r w:rsidRPr="008D1D7C">
        <w:t xml:space="preserve">Originalan prosjek ocjena vidljiv je ispod tablice </w:t>
      </w:r>
      <w:r w:rsidR="00F43641" w:rsidRPr="008D1D7C">
        <w:t xml:space="preserve">s </w:t>
      </w:r>
      <w:r w:rsidRPr="008D1D7C">
        <w:t>desn</w:t>
      </w:r>
      <w:r w:rsidR="00F43641" w:rsidRPr="008D1D7C">
        <w:t>e strane</w:t>
      </w:r>
      <w:r w:rsidRPr="008D1D7C">
        <w:t>.</w:t>
      </w:r>
      <w:r w:rsidR="003179CB" w:rsidRPr="008D1D7C">
        <w:t xml:space="preserve"> </w:t>
      </w:r>
      <w:bookmarkEnd w:id="118"/>
    </w:p>
    <w:p w14:paraId="0A9B1624" w14:textId="608D7511" w:rsidR="005B3521" w:rsidRPr="008D1D7C" w:rsidRDefault="003179CB" w:rsidP="00154D73">
      <w:pPr>
        <w:ind w:left="340"/>
      </w:pPr>
      <w:r w:rsidRPr="008D1D7C">
        <w:t xml:space="preserve">Prosjek predmeta moguće </w:t>
      </w:r>
      <w:r w:rsidR="00F43641" w:rsidRPr="008D1D7C">
        <w:t xml:space="preserve">je </w:t>
      </w:r>
      <w:r w:rsidRPr="008D1D7C">
        <w:t>mijenjati i dok je tablica zadržana otvorenom, no nakon u</w:t>
      </w:r>
      <w:r w:rsidR="00D5496A" w:rsidRPr="008D1D7C">
        <w:t xml:space="preserve">nosa </w:t>
      </w:r>
      <w:r w:rsidR="00DF2A1C" w:rsidRPr="008D1D7C">
        <w:t xml:space="preserve">nove </w:t>
      </w:r>
      <w:r w:rsidR="00D5496A" w:rsidRPr="008D1D7C">
        <w:t>ocjene u tablicu</w:t>
      </w:r>
      <w:r w:rsidR="00DF2A1C" w:rsidRPr="008D1D7C">
        <w:t>,</w:t>
      </w:r>
      <w:r w:rsidR="00D5496A" w:rsidRPr="008D1D7C">
        <w:t xml:space="preserve"> prosjek se ponovo izračunava</w:t>
      </w:r>
      <w:r w:rsidRPr="008D1D7C">
        <w:t xml:space="preserve">. </w:t>
      </w:r>
      <w:r w:rsidR="00D5496A" w:rsidRPr="008D1D7C">
        <w:t>Zatvaranjem</w:t>
      </w:r>
      <w:r w:rsidR="00DB593C" w:rsidRPr="008D1D7C">
        <w:t xml:space="preserve"> tablice bez spremanja promjena</w:t>
      </w:r>
      <w:r w:rsidR="00DF2A1C" w:rsidRPr="008D1D7C">
        <w:t>,</w:t>
      </w:r>
      <w:r w:rsidR="00D5496A" w:rsidRPr="008D1D7C">
        <w:t xml:space="preserve"> prosjek se ne mijenja</w:t>
      </w:r>
      <w:r w:rsidR="00DB593C" w:rsidRPr="008D1D7C">
        <w:t>.</w:t>
      </w:r>
      <w:r w:rsidRPr="008D1D7C">
        <w:t xml:space="preserve"> </w:t>
      </w:r>
      <w:r w:rsidR="00DB593C" w:rsidRPr="008D1D7C">
        <w:t>Ponovnim otvaranjem tablice</w:t>
      </w:r>
      <w:r w:rsidR="007E25E2" w:rsidRPr="008D1D7C">
        <w:t xml:space="preserve"> </w:t>
      </w:r>
      <w:r w:rsidR="00DB593C" w:rsidRPr="008D1D7C">
        <w:t>prosjek predmeta se ponovo računa</w:t>
      </w:r>
      <w:r w:rsidR="007E25E2" w:rsidRPr="008D1D7C">
        <w:t xml:space="preserve"> </w:t>
      </w:r>
      <w:r w:rsidR="00DF2A1C" w:rsidRPr="008D1D7C">
        <w:t>s postojećim, ranije spremljenim ocjenama.</w:t>
      </w:r>
      <w:r w:rsidR="005A0FA9" w:rsidRPr="008D1D7C">
        <w:t xml:space="preserve"> Moguće je mijenjati poredak predmeta čak i s otvorenim tablicama ocjena.</w:t>
      </w:r>
    </w:p>
    <w:p w14:paraId="0B459873" w14:textId="2D6C36C6" w:rsidR="00652D2B" w:rsidRPr="00154D73" w:rsidRDefault="00B022BF" w:rsidP="001850C6">
      <w:pPr>
        <w:rPr>
          <w:b/>
          <w:bCs/>
        </w:rPr>
      </w:pPr>
      <w:r w:rsidRPr="00154D73">
        <w:rPr>
          <w:b/>
          <w:bCs/>
          <w:noProof/>
          <w:lang w:eastAsia="hr-HR"/>
        </w:rPr>
        <w:drawing>
          <wp:anchor distT="0" distB="0" distL="114300" distR="114300" simplePos="0" relativeHeight="251600384" behindDoc="0" locked="0" layoutInCell="1" allowOverlap="1" wp14:anchorId="6D8588B8" wp14:editId="4AA7EC80">
            <wp:simplePos x="0" y="0"/>
            <wp:positionH relativeFrom="margin">
              <wp:posOffset>-3810</wp:posOffset>
            </wp:positionH>
            <wp:positionV relativeFrom="paragraph">
              <wp:posOffset>1371142</wp:posOffset>
            </wp:positionV>
            <wp:extent cx="6485213" cy="2275027"/>
            <wp:effectExtent l="0" t="0" r="0" b="0"/>
            <wp:wrapNone/>
            <wp:docPr id="51"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lika 46"/>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6485213" cy="22750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54D73">
        <w:rPr>
          <w:b/>
          <w:bCs/>
          <w:noProof/>
          <w:lang w:eastAsia="hr-HR"/>
        </w:rPr>
        <w:drawing>
          <wp:anchor distT="0" distB="0" distL="114300" distR="114300" simplePos="0" relativeHeight="251601408" behindDoc="0" locked="0" layoutInCell="1" allowOverlap="1" wp14:anchorId="46EF0E8C" wp14:editId="2728BC53">
            <wp:simplePos x="0" y="0"/>
            <wp:positionH relativeFrom="margin">
              <wp:posOffset>2788234</wp:posOffset>
            </wp:positionH>
            <wp:positionV relativeFrom="paragraph">
              <wp:posOffset>3766159</wp:posOffset>
            </wp:positionV>
            <wp:extent cx="786130" cy="786130"/>
            <wp:effectExtent l="0" t="0" r="0" b="0"/>
            <wp:wrapNone/>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4"/>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86130" cy="786130"/>
                    </a:xfrm>
                    <a:prstGeom prst="rect">
                      <a:avLst/>
                    </a:prstGeom>
                    <a:noFill/>
                    <a:ln>
                      <a:noFill/>
                    </a:ln>
                  </pic:spPr>
                </pic:pic>
              </a:graphicData>
            </a:graphic>
          </wp:anchor>
        </w:drawing>
      </w:r>
      <w:r w:rsidRPr="00154D73">
        <w:rPr>
          <w:b/>
          <w:bCs/>
        </w:rPr>
        <w:t>Ako ocjena iz predmeta još nije zaključena, mjesto zaključne ocjene zauzima posljednja unesena bilješka toga predmeta.</w:t>
      </w:r>
      <w:r w:rsidR="00184F2C" w:rsidRPr="00154D73">
        <w:rPr>
          <w:b/>
          <w:bCs/>
        </w:rPr>
        <w:br w:type="page"/>
      </w:r>
    </w:p>
    <w:p w14:paraId="64183805" w14:textId="24F274D5" w:rsidR="00B022BF" w:rsidRDefault="00B022BF" w:rsidP="001850C6">
      <w:r w:rsidRPr="008D1D7C">
        <w:rPr>
          <w:noProof/>
          <w:lang w:eastAsia="hr-HR"/>
        </w:rPr>
        <w:lastRenderedPageBreak/>
        <mc:AlternateContent>
          <mc:Choice Requires="wpg">
            <w:drawing>
              <wp:anchor distT="0" distB="0" distL="114300" distR="114300" simplePos="0" relativeHeight="251602432" behindDoc="0" locked="0" layoutInCell="1" allowOverlap="1" wp14:anchorId="4A61CB98" wp14:editId="60CD7D1D">
                <wp:simplePos x="0" y="0"/>
                <wp:positionH relativeFrom="margin">
                  <wp:align>right</wp:align>
                </wp:positionH>
                <wp:positionV relativeFrom="paragraph">
                  <wp:posOffset>6731</wp:posOffset>
                </wp:positionV>
                <wp:extent cx="6439734" cy="2389972"/>
                <wp:effectExtent l="0" t="0" r="18415" b="10795"/>
                <wp:wrapNone/>
                <wp:docPr id="53" name="Grupa 3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439734" cy="2389972"/>
                          <a:chOff x="0" y="0"/>
                          <a:chExt cx="6480810" cy="2405187"/>
                        </a:xfrm>
                      </wpg:grpSpPr>
                      <pic:pic xmlns:pic="http://schemas.openxmlformats.org/drawingml/2006/picture">
                        <pic:nvPicPr>
                          <pic:cNvPr id="54" name="Slika 47"/>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480810" cy="2373630"/>
                          </a:xfrm>
                          <a:prstGeom prst="rect">
                            <a:avLst/>
                          </a:prstGeom>
                        </pic:spPr>
                      </pic:pic>
                      <wps:wsp>
                        <wps:cNvPr id="55" name="Rectangle 7"/>
                        <wps:cNvSpPr/>
                        <wps:spPr>
                          <a:xfrm>
                            <a:off x="5868062" y="341906"/>
                            <a:ext cx="598304" cy="4027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7"/>
                        <wps:cNvSpPr/>
                        <wps:spPr>
                          <a:xfrm>
                            <a:off x="0" y="2083242"/>
                            <a:ext cx="2255520" cy="3219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7"/>
                        <wps:cNvSpPr/>
                        <wps:spPr>
                          <a:xfrm>
                            <a:off x="4731026" y="2075290"/>
                            <a:ext cx="1742984" cy="3151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5140E47B" id="Grupa 324" o:spid="_x0000_s1026" style="position:absolute;margin-left:455.85pt;margin-top:.55pt;width:507.05pt;height:188.2pt;z-index:251602432;mso-position-horizontal:right;mso-position-horizontal-relative:margin;mso-width-relative:margin;mso-height-relative:margin" coordsize="64808,24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">
                <o:lock v:ext="edit" aspectratio="t"/>
                <v:shape id="Slika 47" o:spid="_x0000_s1027" type="#_x0000_t75" style="position:absolute;width:64808;height:23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">
                  <v:imagedata r:id="rId114" o:title=""/>
                </v:shape>
                <v:rect id="Rectangle 7" o:spid="_x0000_s1028" style="position:absolute;left:58680;top:3419;width:5983;height:40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" filled="f" strokecolor="red" strokeweight="1pt"/>
                <v:rect id="Rectangle 7" o:spid="_x0000_s1029" style="position:absolute;top:20832;width:22555;height:3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" filled="f" strokecolor="red" strokeweight="1pt"/>
                <v:rect id="Rectangle 7" o:spid="_x0000_s1030" style="position:absolute;left:47310;top:20752;width:17430;height: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a7wwAAANsAAAAPAAAAZHJzL2Rvd25yZXYueG1sRI/BasMw&#10;EETvhfyD2EBvtZxCm+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v/Gu8MAAADbAAAADwAA&#10;AAAAAAAAAAAAAAAHAgAAZHJzL2Rvd25yZXYueG1sUEsFBgAAAAADAAMAtwAAAPcCAAAAAA==&#10;" filled="f" strokecolor="red" strokeweight="1pt"/>
                <w10:wrap anchorx="margin"/>
              </v:group>
            </w:pict>
          </mc:Fallback>
        </mc:AlternateContent>
      </w:r>
    </w:p>
    <w:p w14:paraId="624F5F46" w14:textId="6E06DAE1" w:rsidR="00B022BF" w:rsidRDefault="00B022BF" w:rsidP="001850C6"/>
    <w:p w14:paraId="7637859C" w14:textId="067DD8CA" w:rsidR="00B022BF" w:rsidRDefault="00B022BF" w:rsidP="001850C6"/>
    <w:p w14:paraId="19FCD497" w14:textId="1BFD5B83" w:rsidR="00B022BF" w:rsidRDefault="00B022BF" w:rsidP="001850C6"/>
    <w:p w14:paraId="6F203F55" w14:textId="464B0282" w:rsidR="00B022BF" w:rsidRDefault="00B022BF" w:rsidP="001850C6"/>
    <w:p w14:paraId="551EE330" w14:textId="1CFE8055" w:rsidR="00B022BF" w:rsidRDefault="00B022BF" w:rsidP="001850C6"/>
    <w:p w14:paraId="6A8DF2D3" w14:textId="63676EB3" w:rsidR="00B022BF" w:rsidRDefault="00B022BF" w:rsidP="001850C6"/>
    <w:p w14:paraId="0D4EED2B" w14:textId="5CA931F3" w:rsidR="00B022BF" w:rsidRDefault="00B022BF" w:rsidP="001850C6"/>
    <w:p w14:paraId="76A114CC" w14:textId="09EED763" w:rsidR="00B022BF" w:rsidRDefault="00B022BF" w:rsidP="001850C6">
      <w:r w:rsidRPr="008D1D7C">
        <w:rPr>
          <w:noProof/>
          <w:lang w:eastAsia="hr-HR"/>
        </w:rPr>
        <mc:AlternateContent>
          <mc:Choice Requires="wps">
            <w:drawing>
              <wp:anchor distT="0" distB="0" distL="114300" distR="114300" simplePos="0" relativeHeight="251674112" behindDoc="0" locked="0" layoutInCell="1" allowOverlap="1" wp14:anchorId="4068FC08" wp14:editId="4645ADE2">
                <wp:simplePos x="0" y="0"/>
                <wp:positionH relativeFrom="margin">
                  <wp:align>right</wp:align>
                </wp:positionH>
                <wp:positionV relativeFrom="paragraph">
                  <wp:posOffset>135585</wp:posOffset>
                </wp:positionV>
                <wp:extent cx="6480810" cy="635"/>
                <wp:effectExtent l="0" t="0" r="0" b="0"/>
                <wp:wrapNone/>
                <wp:docPr id="361" name="Text Box 361"/>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6D57C168" w14:textId="5DB8BD20" w:rsidR="00393090" w:rsidRPr="00411507" w:rsidRDefault="00393090" w:rsidP="00E6126B">
                            <w:pPr>
                              <w:pStyle w:val="Caption"/>
                              <w:rPr>
                                <w:noProof/>
                              </w:rPr>
                            </w:pPr>
                            <w:bookmarkStart w:id="119" w:name="_Toc52484740"/>
                            <w:r>
                              <w:t xml:space="preserve">Slika </w:t>
                            </w:r>
                            <w:fldSimple w:instr=" SEQ Slika \* ARABIC ">
                              <w:r>
                                <w:rPr>
                                  <w:noProof/>
                                </w:rPr>
                                <w:t>16</w:t>
                              </w:r>
                            </w:fldSimple>
                            <w:r w:rsidRPr="00B6707D">
                              <w:rPr>
                                <w:noProof/>
                              </w:rPr>
                              <w:t xml:space="preserve"> –</w:t>
                            </w:r>
                            <w:r>
                              <w:rPr>
                                <w:noProof/>
                              </w:rPr>
                              <w:t xml:space="preserve"> </w:t>
                            </w:r>
                            <w:r>
                              <w:t>Tablica ocjena (brzi pregled)</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8FC08" id="Text Box 361" o:spid="_x0000_s1058" type="#_x0000_t202" style="position:absolute;left:0;text-align:left;margin-left:459.1pt;margin-top:10.7pt;width:510.3pt;height:.05pt;z-index:251674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BjMAIAAGkEAAAOAAAAZHJzL2Uyb0RvYy54bWysVMGO2jAQvVfqP1i+lwDbI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" stroked="f">
                <v:textbox style="mso-fit-shape-to-text:t" inset="0,0,0,0">
                  <w:txbxContent>
                    <w:p w14:paraId="6D57C168" w14:textId="5DB8BD20" w:rsidR="00393090" w:rsidRPr="00411507" w:rsidRDefault="00393090" w:rsidP="00E6126B">
                      <w:pPr>
                        <w:pStyle w:val="Caption"/>
                        <w:rPr>
                          <w:noProof/>
                        </w:rPr>
                      </w:pPr>
                      <w:bookmarkStart w:id="120" w:name="_Toc52484740"/>
                      <w:r>
                        <w:t xml:space="preserve">Slika </w:t>
                      </w:r>
                      <w:fldSimple w:instr=" SEQ Slika \* ARABIC ">
                        <w:r>
                          <w:rPr>
                            <w:noProof/>
                          </w:rPr>
                          <w:t>16</w:t>
                        </w:r>
                      </w:fldSimple>
                      <w:r w:rsidRPr="00B6707D">
                        <w:rPr>
                          <w:noProof/>
                        </w:rPr>
                        <w:t xml:space="preserve"> –</w:t>
                      </w:r>
                      <w:r>
                        <w:rPr>
                          <w:noProof/>
                        </w:rPr>
                        <w:t xml:space="preserve"> </w:t>
                      </w:r>
                      <w:r>
                        <w:t>Tablica ocjena (brzi pregled)</w:t>
                      </w:r>
                      <w:bookmarkEnd w:id="120"/>
                    </w:p>
                  </w:txbxContent>
                </v:textbox>
                <w10:wrap anchorx="margin"/>
              </v:shape>
            </w:pict>
          </mc:Fallback>
        </mc:AlternateContent>
      </w:r>
    </w:p>
    <w:p w14:paraId="5CA7E5CA" w14:textId="77777777" w:rsidR="00B022BF" w:rsidRPr="008D1D7C" w:rsidRDefault="00B022BF" w:rsidP="001850C6"/>
    <w:p w14:paraId="3B680CB6" w14:textId="26CABE7A" w:rsidR="006651CC" w:rsidRPr="008D1D7C" w:rsidRDefault="004A0BE3" w:rsidP="00E6126B">
      <w:pPr>
        <w:pStyle w:val="Heading3"/>
      </w:pPr>
      <w:bookmarkStart w:id="121" w:name="_Toc52484670"/>
      <w:r w:rsidRPr="008D1D7C">
        <w:t>Razredna statistika</w:t>
      </w:r>
      <w:r w:rsidR="00831A95" w:rsidRPr="008D1D7C">
        <w:t xml:space="preserve"> ocjena</w:t>
      </w:r>
      <w:bookmarkEnd w:id="121"/>
    </w:p>
    <w:p w14:paraId="0A74C48B" w14:textId="7DEA7C7C" w:rsidR="002C0EEF" w:rsidRPr="008D1D7C" w:rsidRDefault="004A0BE3" w:rsidP="00E6126B">
      <w:r w:rsidRPr="008D1D7C">
        <w:t>Spuštanjem stranice pojavljuje se razredna statistika</w:t>
      </w:r>
      <w:r w:rsidR="00831A95" w:rsidRPr="008D1D7C">
        <w:t xml:space="preserve"> ocjena</w:t>
      </w:r>
      <w:r w:rsidRPr="008D1D7C">
        <w:t xml:space="preserve">. </w:t>
      </w:r>
      <w:r w:rsidR="00806B78" w:rsidRPr="008D1D7C">
        <w:t xml:space="preserve">Započinje s brojem i prosjekom svih ocjena trenutno otvorenog razreda i </w:t>
      </w:r>
      <w:proofErr w:type="spellStart"/>
      <w:r w:rsidR="00806B78" w:rsidRPr="008D1D7C">
        <w:t>tortnim</w:t>
      </w:r>
      <w:proofErr w:type="spellEnd"/>
      <w:r w:rsidR="00806B78" w:rsidRPr="008D1D7C">
        <w:t xml:space="preserve"> grafom</w:t>
      </w:r>
      <w:r w:rsidR="006A663D" w:rsidRPr="008D1D7C">
        <w:t xml:space="preserve">. </w:t>
      </w:r>
      <w:r w:rsidR="00806B78" w:rsidRPr="008D1D7C">
        <w:t>Dodatnim spuštanjem stranice pojavljuje se linijski graf</w:t>
      </w:r>
      <w:r w:rsidR="005B3521" w:rsidRPr="008D1D7C">
        <w:t xml:space="preserve"> i zatim stupčasti graf (</w:t>
      </w:r>
      <w:hyperlink w:anchor="_Statistika_ocjena_pojedinog" w:history="1">
        <w:r w:rsidR="00831A95" w:rsidRPr="008D1D7C">
          <w:rPr>
            <w:rStyle w:val="Hyperlink"/>
          </w:rPr>
          <w:t>više o statistici ocjena navedeno je u točki</w:t>
        </w:r>
        <w:r w:rsidR="005B3521" w:rsidRPr="008D1D7C">
          <w:rPr>
            <w:rStyle w:val="Hyperlink"/>
          </w:rPr>
          <w:t xml:space="preserve"> 2.1</w:t>
        </w:r>
        <w:r w:rsidR="00D93ED0">
          <w:rPr>
            <w:rStyle w:val="Hyperlink"/>
          </w:rPr>
          <w:t>1</w:t>
        </w:r>
        <w:r w:rsidR="005B3521" w:rsidRPr="008D1D7C">
          <w:rPr>
            <w:rStyle w:val="Hyperlink"/>
          </w:rPr>
          <w:t>.2</w:t>
        </w:r>
      </w:hyperlink>
      <w:r w:rsidR="005B3521" w:rsidRPr="008D1D7C">
        <w:t>).</w:t>
      </w:r>
    </w:p>
    <w:p w14:paraId="40B803B9" w14:textId="0E66B17A" w:rsidR="00DA1D06" w:rsidRPr="008D1D7C" w:rsidRDefault="007E25E2" w:rsidP="00E6126B">
      <w:r w:rsidRPr="008D1D7C">
        <w:t>Ako</w:t>
      </w:r>
      <w:r w:rsidR="002C0EEF" w:rsidRPr="008D1D7C">
        <w:t xml:space="preserve"> je prozor preglednika </w:t>
      </w:r>
      <w:r w:rsidR="00DC4D09" w:rsidRPr="008D1D7C">
        <w:t>pre</w:t>
      </w:r>
      <w:r w:rsidR="002C0EEF" w:rsidRPr="008D1D7C">
        <w:t xml:space="preserve">velik ili je zum stranice </w:t>
      </w:r>
      <w:r w:rsidR="00DC4D09" w:rsidRPr="008D1D7C">
        <w:t>pre</w:t>
      </w:r>
      <w:r w:rsidR="002C0EEF" w:rsidRPr="008D1D7C">
        <w:t xml:space="preserve">malen, stranice se </w:t>
      </w:r>
      <w:r w:rsidR="00DA1D06" w:rsidRPr="008D1D7C">
        <w:t xml:space="preserve">ne može </w:t>
      </w:r>
      <w:r w:rsidR="002C0EEF" w:rsidRPr="008D1D7C">
        <w:t>spustiti. Tad</w:t>
      </w:r>
      <w:r w:rsidR="00BD56C1" w:rsidRPr="008D1D7C">
        <w:t>a</w:t>
      </w:r>
      <w:r w:rsidR="002C0EEF" w:rsidRPr="008D1D7C">
        <w:t xml:space="preserve"> se cijela statistika može prikazati klikom na gumb „Učitaj statistiku“ koji se nalazi ispod popisa predmeta.</w:t>
      </w:r>
    </w:p>
    <w:p w14:paraId="5A938A12" w14:textId="75F34F61" w:rsidR="009B57E5" w:rsidRDefault="009B57E5">
      <w:r w:rsidRPr="008D1D7C">
        <w:rPr>
          <w:noProof/>
          <w:lang w:eastAsia="hr-HR"/>
        </w:rPr>
        <mc:AlternateContent>
          <mc:Choice Requires="wps">
            <w:drawing>
              <wp:anchor distT="0" distB="0" distL="114300" distR="114300" simplePos="0" relativeHeight="251675136" behindDoc="0" locked="0" layoutInCell="1" allowOverlap="1" wp14:anchorId="7E70B2FD" wp14:editId="123927B0">
                <wp:simplePos x="0" y="0"/>
                <wp:positionH relativeFrom="margin">
                  <wp:align>right</wp:align>
                </wp:positionH>
                <wp:positionV relativeFrom="paragraph">
                  <wp:posOffset>1725903</wp:posOffset>
                </wp:positionV>
                <wp:extent cx="6480810" cy="635"/>
                <wp:effectExtent l="0" t="0" r="0" b="0"/>
                <wp:wrapTopAndBottom/>
                <wp:docPr id="362" name="Text Box 362"/>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040D26E5" w14:textId="5CC09FA1" w:rsidR="00393090" w:rsidRPr="003F5273" w:rsidRDefault="00393090" w:rsidP="00E6126B">
                            <w:pPr>
                              <w:pStyle w:val="Caption"/>
                              <w:rPr>
                                <w:noProof/>
                              </w:rPr>
                            </w:pPr>
                            <w:bookmarkStart w:id="122" w:name="_Toc52484741"/>
                            <w:r>
                              <w:t xml:space="preserve">Slika </w:t>
                            </w:r>
                            <w:fldSimple w:instr=" SEQ Slika \* ARABIC ">
                              <w:r>
                                <w:rPr>
                                  <w:noProof/>
                                </w:rPr>
                                <w:t>17</w:t>
                              </w:r>
                            </w:fldSimple>
                            <w:r w:rsidRPr="00B6707D">
                              <w:rPr>
                                <w:noProof/>
                              </w:rPr>
                              <w:t xml:space="preserve"> –</w:t>
                            </w:r>
                            <w:r>
                              <w:rPr>
                                <w:noProof/>
                              </w:rPr>
                              <w:t xml:space="preserve"> </w:t>
                            </w:r>
                            <w:r>
                              <w:t>Razredna statistika ocjena</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0B2FD" id="Text Box 362" o:spid="_x0000_s1059" type="#_x0000_t202" style="position:absolute;left:0;text-align:left;margin-left:459.1pt;margin-top:135.9pt;width:510.3pt;height:.05pt;z-index:2516751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Y28MQIAAGkEAAAOAAAAZHJzL2Uyb0RvYy54bWysVE1v2zAMvQ/YfxB0X5yPLS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" stroked="f">
                <v:textbox style="mso-fit-shape-to-text:t" inset="0,0,0,0">
                  <w:txbxContent>
                    <w:p w14:paraId="040D26E5" w14:textId="5CC09FA1" w:rsidR="00393090" w:rsidRPr="003F5273" w:rsidRDefault="00393090" w:rsidP="00E6126B">
                      <w:pPr>
                        <w:pStyle w:val="Caption"/>
                        <w:rPr>
                          <w:noProof/>
                        </w:rPr>
                      </w:pPr>
                      <w:bookmarkStart w:id="123" w:name="_Toc52484741"/>
                      <w:r>
                        <w:t xml:space="preserve">Slika </w:t>
                      </w:r>
                      <w:fldSimple w:instr=" SEQ Slika \* ARABIC ">
                        <w:r>
                          <w:rPr>
                            <w:noProof/>
                          </w:rPr>
                          <w:t>17</w:t>
                        </w:r>
                      </w:fldSimple>
                      <w:r w:rsidRPr="00B6707D">
                        <w:rPr>
                          <w:noProof/>
                        </w:rPr>
                        <w:t xml:space="preserve"> –</w:t>
                      </w:r>
                      <w:r>
                        <w:rPr>
                          <w:noProof/>
                        </w:rPr>
                        <w:t xml:space="preserve"> </w:t>
                      </w:r>
                      <w:r>
                        <w:t>Razredna statistika ocjena</w:t>
                      </w:r>
                      <w:bookmarkEnd w:id="123"/>
                    </w:p>
                  </w:txbxContent>
                </v:textbox>
                <w10:wrap type="topAndBottom" anchorx="margin"/>
              </v:shape>
            </w:pict>
          </mc:Fallback>
        </mc:AlternateContent>
      </w:r>
      <w:r w:rsidRPr="008D1D7C">
        <w:rPr>
          <w:noProof/>
          <w:lang w:eastAsia="hr-HR"/>
        </w:rPr>
        <w:drawing>
          <wp:anchor distT="0" distB="0" distL="114300" distR="114300" simplePos="0" relativeHeight="251644416" behindDoc="1" locked="0" layoutInCell="1" allowOverlap="1" wp14:anchorId="7BBADD58" wp14:editId="10EB8E22">
            <wp:simplePos x="0" y="0"/>
            <wp:positionH relativeFrom="margin">
              <wp:align>right</wp:align>
            </wp:positionH>
            <wp:positionV relativeFrom="paragraph">
              <wp:posOffset>327632</wp:posOffset>
            </wp:positionV>
            <wp:extent cx="6480810" cy="1275080"/>
            <wp:effectExtent l="0" t="0" r="0" b="1270"/>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6480810" cy="1275080"/>
                    </a:xfrm>
                    <a:prstGeom prst="rect">
                      <a:avLst/>
                    </a:prstGeom>
                  </pic:spPr>
                </pic:pic>
              </a:graphicData>
            </a:graphic>
            <wp14:sizeRelH relativeFrom="margin">
              <wp14:pctWidth>0</wp14:pctWidth>
            </wp14:sizeRelH>
            <wp14:sizeRelV relativeFrom="margin">
              <wp14:pctHeight>0</wp14:pctHeight>
            </wp14:sizeRelV>
          </wp:anchor>
        </w:drawing>
      </w:r>
    </w:p>
    <w:p w14:paraId="4CCE5BAD" w14:textId="3EAC6033" w:rsidR="00670969" w:rsidRPr="008D1D7C" w:rsidRDefault="00670969"/>
    <w:p w14:paraId="477EFF78" w14:textId="2337371D" w:rsidR="00670969" w:rsidRPr="008D1D7C" w:rsidRDefault="00E2516E" w:rsidP="00E6126B">
      <w:pPr>
        <w:pStyle w:val="Heading3"/>
      </w:pPr>
      <w:bookmarkStart w:id="124" w:name="_Nove_ocjene"/>
      <w:bookmarkStart w:id="125" w:name="_Toc52484671"/>
      <w:bookmarkEnd w:id="124"/>
      <w:r w:rsidRPr="008D1D7C">
        <w:t>Nove ocjene</w:t>
      </w:r>
      <w:r w:rsidR="00732F11" w:rsidRPr="008D1D7C">
        <w:t xml:space="preserve"> i bilješke</w:t>
      </w:r>
      <w:bookmarkEnd w:id="125"/>
    </w:p>
    <w:p w14:paraId="418FB525" w14:textId="3FBA1409" w:rsidR="009B57E5" w:rsidRDefault="00E2516E">
      <w:r w:rsidRPr="008D1D7C">
        <w:t>Kad učenik ima nove ocjene</w:t>
      </w:r>
      <w:r w:rsidR="00732F11" w:rsidRPr="008D1D7C">
        <w:t xml:space="preserve"> i/ili bilješke</w:t>
      </w:r>
      <w:r w:rsidRPr="008D1D7C">
        <w:t xml:space="preserve">, </w:t>
      </w:r>
      <w:r w:rsidR="00732F11" w:rsidRPr="008D1D7C">
        <w:t>u standardnom e-Dnevnik</w:t>
      </w:r>
      <w:r w:rsidR="00D67DF2">
        <w:t>u</w:t>
      </w:r>
      <w:r w:rsidR="00732F11" w:rsidRPr="008D1D7C">
        <w:t xml:space="preserve"> </w:t>
      </w:r>
      <w:r w:rsidRPr="008D1D7C">
        <w:t xml:space="preserve">one se prikazuju </w:t>
      </w:r>
      <w:r w:rsidR="00732F11" w:rsidRPr="008D1D7C">
        <w:t xml:space="preserve">brojčano pod „Nove ocjene“. S omogućenim </w:t>
      </w:r>
      <w:r w:rsidR="00732F11" w:rsidRPr="00F86201">
        <w:t>proširenjem</w:t>
      </w:r>
      <w:r w:rsidR="00732F11" w:rsidRPr="008D1D7C">
        <w:t>, razdvojeno se prikazuj</w:t>
      </w:r>
      <w:r w:rsidR="00306452" w:rsidRPr="008D1D7C">
        <w:t>u</w:t>
      </w:r>
      <w:r w:rsidR="00732F11" w:rsidRPr="008D1D7C">
        <w:t xml:space="preserve"> broj novih ocjena i broj novih bilješki (slika </w:t>
      </w:r>
      <w:r w:rsidR="00D67DF2">
        <w:t>17</w:t>
      </w:r>
      <w:r w:rsidR="00732F11" w:rsidRPr="008D1D7C">
        <w:t>)</w:t>
      </w:r>
      <w:r w:rsidR="00306452" w:rsidRPr="008D1D7C">
        <w:t>.</w:t>
      </w:r>
      <w:r w:rsidR="00732F11" w:rsidRPr="008D1D7C">
        <w:t xml:space="preserve"> </w:t>
      </w:r>
      <w:r w:rsidRPr="008D1D7C">
        <w:t xml:space="preserve">Klikom na njih otvara se </w:t>
      </w:r>
      <w:r w:rsidR="00306452" w:rsidRPr="008D1D7C">
        <w:t xml:space="preserve">na stranici </w:t>
      </w:r>
      <w:r w:rsidR="00306452" w:rsidRPr="008D1D7C">
        <w:rPr>
          <w:b/>
        </w:rPr>
        <w:t>/pregled/nove</w:t>
      </w:r>
      <w:r w:rsidR="00306452" w:rsidRPr="008D1D7C">
        <w:t xml:space="preserve"> </w:t>
      </w:r>
      <w:r w:rsidRPr="008D1D7C">
        <w:t>popis novih ocjena</w:t>
      </w:r>
      <w:r w:rsidR="00557406" w:rsidRPr="008D1D7C">
        <w:t xml:space="preserve"> i bilješki</w:t>
      </w:r>
      <w:r w:rsidRPr="008D1D7C">
        <w:t xml:space="preserve"> od zadnje </w:t>
      </w:r>
      <w:r w:rsidR="004F20FA" w:rsidRPr="008D1D7C">
        <w:t>prijave korisnika</w:t>
      </w:r>
      <w:r w:rsidR="00306452" w:rsidRPr="008D1D7C">
        <w:t>.</w:t>
      </w:r>
      <w:r w:rsidR="00557406" w:rsidRPr="008D1D7C">
        <w:t xml:space="preserve"> </w:t>
      </w:r>
      <w:r w:rsidR="004F20FA" w:rsidRPr="008D1D7C">
        <w:t xml:space="preserve">Također, broj novih ocjena i bilješki </w:t>
      </w:r>
      <w:r w:rsidR="00306452" w:rsidRPr="008D1D7C">
        <w:t>prikazuje</w:t>
      </w:r>
      <w:r w:rsidR="004F20FA" w:rsidRPr="008D1D7C">
        <w:t xml:space="preserve"> se</w:t>
      </w:r>
      <w:r w:rsidR="00557406" w:rsidRPr="008D1D7C">
        <w:t xml:space="preserve"> pojedinačno</w:t>
      </w:r>
      <w:r w:rsidR="004F20FA" w:rsidRPr="008D1D7C">
        <w:t xml:space="preserve"> </w:t>
      </w:r>
      <w:r w:rsidR="00306452" w:rsidRPr="008D1D7C">
        <w:t xml:space="preserve">uz naziv </w:t>
      </w:r>
      <w:r w:rsidR="004F20FA" w:rsidRPr="008D1D7C">
        <w:t>svako</w:t>
      </w:r>
      <w:r w:rsidR="00306452" w:rsidRPr="008D1D7C">
        <w:t>g</w:t>
      </w:r>
      <w:r w:rsidR="004F20FA" w:rsidRPr="008D1D7C">
        <w:t xml:space="preserve"> </w:t>
      </w:r>
      <w:r w:rsidR="00557406" w:rsidRPr="008D1D7C">
        <w:t>predmet</w:t>
      </w:r>
      <w:r w:rsidR="00306452" w:rsidRPr="008D1D7C">
        <w:t>a</w:t>
      </w:r>
      <w:r w:rsidR="00557406" w:rsidRPr="008D1D7C">
        <w:t xml:space="preserve">. </w:t>
      </w:r>
      <w:r w:rsidR="00306452" w:rsidRPr="008D1D7C">
        <w:t>Za razliku od standardnog e-Dnevnika, prikaz</w:t>
      </w:r>
      <w:r w:rsidR="00732F11" w:rsidRPr="008D1D7C">
        <w:t xml:space="preserve"> neće</w:t>
      </w:r>
      <w:r w:rsidR="00557406" w:rsidRPr="008D1D7C">
        <w:t xml:space="preserve"> nestati</w:t>
      </w:r>
      <w:r w:rsidR="00306452" w:rsidRPr="008D1D7C">
        <w:t xml:space="preserve"> nakon nove prijave.</w:t>
      </w:r>
      <w:r w:rsidR="00557406" w:rsidRPr="008D1D7C">
        <w:t xml:space="preserve"> </w:t>
      </w:r>
      <w:r w:rsidR="00306452" w:rsidRPr="008D1D7C">
        <w:t>Nove ocjene i nove bilješke</w:t>
      </w:r>
      <w:r w:rsidR="00557406" w:rsidRPr="008D1D7C">
        <w:t xml:space="preserve"> ažurirat</w:t>
      </w:r>
      <w:r w:rsidR="00306452" w:rsidRPr="008D1D7C">
        <w:t xml:space="preserve"> će se </w:t>
      </w:r>
      <w:r w:rsidR="00557406" w:rsidRPr="008D1D7C">
        <w:t xml:space="preserve">sve dok korisnik ne otvori predmet </w:t>
      </w:r>
      <w:r w:rsidR="00732F11" w:rsidRPr="008D1D7C">
        <w:t xml:space="preserve">u novoj stranici ili </w:t>
      </w:r>
      <w:r w:rsidR="00732F11" w:rsidRPr="008D1D7C">
        <w:rPr>
          <w:b/>
        </w:rPr>
        <w:t>brzim pregledom</w:t>
      </w:r>
      <w:r w:rsidR="00306452" w:rsidRPr="008D1D7C">
        <w:t xml:space="preserve"> (</w:t>
      </w:r>
      <w:hyperlink w:anchor="_Brzi_pregled_ocjena" w:history="1">
        <w:r w:rsidR="00306452" w:rsidRPr="008D1D7C">
          <w:rPr>
            <w:rStyle w:val="Hyperlink"/>
          </w:rPr>
          <w:t>točka 2.6.3</w:t>
        </w:r>
      </w:hyperlink>
      <w:r w:rsidR="00306452" w:rsidRPr="008D1D7C">
        <w:t xml:space="preserve">) </w:t>
      </w:r>
      <w:r w:rsidR="00557406" w:rsidRPr="008D1D7C">
        <w:t xml:space="preserve">na kojem </w:t>
      </w:r>
      <w:r w:rsidR="00306452" w:rsidRPr="008D1D7C">
        <w:t xml:space="preserve">se </w:t>
      </w:r>
      <w:r w:rsidR="00732F11" w:rsidRPr="008D1D7C">
        <w:t>nalaze.</w:t>
      </w:r>
    </w:p>
    <w:p w14:paraId="060DFD78" w14:textId="50A0BD6C" w:rsidR="00670969" w:rsidRPr="008D1D7C" w:rsidRDefault="00C73BF4">
      <w:r w:rsidRPr="008D1D7C">
        <w:rPr>
          <w:noProof/>
          <w:lang w:eastAsia="hr-HR"/>
        </w:rPr>
        <w:lastRenderedPageBreak/>
        <w:drawing>
          <wp:anchor distT="0" distB="0" distL="114300" distR="114300" simplePos="0" relativeHeight="251658752" behindDoc="1" locked="0" layoutInCell="1" allowOverlap="1" wp14:anchorId="11D12395" wp14:editId="55ADA68F">
            <wp:simplePos x="0" y="0"/>
            <wp:positionH relativeFrom="margin">
              <wp:align>right</wp:align>
            </wp:positionH>
            <wp:positionV relativeFrom="paragraph">
              <wp:posOffset>194437</wp:posOffset>
            </wp:positionV>
            <wp:extent cx="6480810" cy="1327150"/>
            <wp:effectExtent l="0" t="0" r="0" b="635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480810" cy="1327150"/>
                    </a:xfrm>
                    <a:prstGeom prst="rect">
                      <a:avLst/>
                    </a:prstGeom>
                  </pic:spPr>
                </pic:pic>
              </a:graphicData>
            </a:graphic>
            <wp14:sizeRelV relativeFrom="margin">
              <wp14:pctHeight>0</wp14:pctHeight>
            </wp14:sizeRelV>
          </wp:anchor>
        </w:drawing>
      </w:r>
    </w:p>
    <w:p w14:paraId="5B21BA24" w14:textId="41F44697" w:rsidR="00670969" w:rsidRPr="008D1D7C" w:rsidRDefault="00670969"/>
    <w:p w14:paraId="615E4732" w14:textId="56B326F8" w:rsidR="00670969" w:rsidRPr="008D1D7C" w:rsidRDefault="00670969"/>
    <w:p w14:paraId="7DE3242B" w14:textId="6CFB0EC7" w:rsidR="00670969" w:rsidRPr="008D1D7C" w:rsidRDefault="00670969"/>
    <w:p w14:paraId="38BFC378" w14:textId="2F40FFAF" w:rsidR="00670969" w:rsidRPr="008D1D7C" w:rsidRDefault="00670969"/>
    <w:p w14:paraId="26D2175F" w14:textId="43C0D60E" w:rsidR="00670969" w:rsidRPr="008D1D7C" w:rsidRDefault="00112BE4">
      <w:r w:rsidRPr="008D1D7C">
        <w:rPr>
          <w:noProof/>
          <w:lang w:eastAsia="hr-HR"/>
        </w:rPr>
        <mc:AlternateContent>
          <mc:Choice Requires="wps">
            <w:drawing>
              <wp:anchor distT="0" distB="0" distL="114300" distR="114300" simplePos="0" relativeHeight="251676160" behindDoc="1" locked="0" layoutInCell="1" allowOverlap="1" wp14:anchorId="05DA1BF7" wp14:editId="01DB9438">
                <wp:simplePos x="0" y="0"/>
                <wp:positionH relativeFrom="margin">
                  <wp:align>right</wp:align>
                </wp:positionH>
                <wp:positionV relativeFrom="paragraph">
                  <wp:posOffset>235861</wp:posOffset>
                </wp:positionV>
                <wp:extent cx="6480810" cy="198783"/>
                <wp:effectExtent l="0" t="0" r="0" b="0"/>
                <wp:wrapNone/>
                <wp:docPr id="363" name="Text Box 363"/>
                <wp:cNvGraphicFramePr/>
                <a:graphic xmlns:a="http://schemas.openxmlformats.org/drawingml/2006/main">
                  <a:graphicData uri="http://schemas.microsoft.com/office/word/2010/wordprocessingShape">
                    <wps:wsp>
                      <wps:cNvSpPr txBox="1"/>
                      <wps:spPr>
                        <a:xfrm>
                          <a:off x="0" y="0"/>
                          <a:ext cx="6480810" cy="198783"/>
                        </a:xfrm>
                        <a:prstGeom prst="rect">
                          <a:avLst/>
                        </a:prstGeom>
                        <a:solidFill>
                          <a:prstClr val="white"/>
                        </a:solidFill>
                        <a:ln>
                          <a:noFill/>
                        </a:ln>
                      </wps:spPr>
                      <wps:txbx>
                        <w:txbxContent>
                          <w:p w14:paraId="75CF2D55" w14:textId="19369590" w:rsidR="00393090" w:rsidRPr="00327ADD" w:rsidRDefault="00393090" w:rsidP="00E6126B">
                            <w:pPr>
                              <w:pStyle w:val="Caption"/>
                              <w:rPr>
                                <w:noProof/>
                              </w:rPr>
                            </w:pPr>
                            <w:bookmarkStart w:id="126" w:name="_Toc52484742"/>
                            <w:r>
                              <w:t xml:space="preserve">Slika </w:t>
                            </w:r>
                            <w:fldSimple w:instr=" SEQ Slika \* ARABIC ">
                              <w:r>
                                <w:rPr>
                                  <w:noProof/>
                                </w:rPr>
                                <w:t>18</w:t>
                              </w:r>
                            </w:fldSimple>
                            <w:r w:rsidRPr="00B6707D">
                              <w:rPr>
                                <w:noProof/>
                              </w:rPr>
                              <w:t xml:space="preserve"> –</w:t>
                            </w:r>
                            <w:r>
                              <w:rPr>
                                <w:noProof/>
                              </w:rPr>
                              <w:t xml:space="preserve"> </w:t>
                            </w:r>
                            <w:r>
                              <w:t>Nove ocjene i bilješke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DA1BF7" id="Text Box 363" o:spid="_x0000_s1060" type="#_x0000_t202" style="position:absolute;left:0;text-align:left;margin-left:459.1pt;margin-top:18.55pt;width:510.3pt;height:15.65pt;z-index:-2516403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" stroked="f">
                <v:textbox inset="0,0,0,0">
                  <w:txbxContent>
                    <w:p w14:paraId="75CF2D55" w14:textId="19369590" w:rsidR="00393090" w:rsidRPr="00327ADD" w:rsidRDefault="00393090" w:rsidP="00E6126B">
                      <w:pPr>
                        <w:pStyle w:val="Caption"/>
                        <w:rPr>
                          <w:noProof/>
                        </w:rPr>
                      </w:pPr>
                      <w:bookmarkStart w:id="127" w:name="_Toc52484742"/>
                      <w:r>
                        <w:t xml:space="preserve">Slika </w:t>
                      </w:r>
                      <w:fldSimple w:instr=" SEQ Slika \* ARABIC ">
                        <w:r>
                          <w:rPr>
                            <w:noProof/>
                          </w:rPr>
                          <w:t>18</w:t>
                        </w:r>
                      </w:fldSimple>
                      <w:r w:rsidRPr="00B6707D">
                        <w:rPr>
                          <w:noProof/>
                        </w:rPr>
                        <w:t xml:space="preserve"> –</w:t>
                      </w:r>
                      <w:r>
                        <w:rPr>
                          <w:noProof/>
                        </w:rPr>
                        <w:t xml:space="preserve"> </w:t>
                      </w:r>
                      <w:r>
                        <w:t>Nove ocjene i bilješke</w:t>
                      </w:r>
                      <w:bookmarkEnd w:id="127"/>
                    </w:p>
                  </w:txbxContent>
                </v:textbox>
                <w10:wrap anchorx="margin"/>
              </v:shape>
            </w:pict>
          </mc:Fallback>
        </mc:AlternateContent>
      </w:r>
    </w:p>
    <w:p w14:paraId="4A935A4F" w14:textId="0A747BC3" w:rsidR="00670969" w:rsidRPr="008D1D7C" w:rsidRDefault="009B57E5" w:rsidP="009B57E5">
      <w:pPr>
        <w:jc w:val="left"/>
      </w:pPr>
      <w:r>
        <w:br w:type="page"/>
      </w:r>
    </w:p>
    <w:p w14:paraId="3A43F6EC" w14:textId="27B8B67F" w:rsidR="004A0BE3" w:rsidRPr="008D1D7C" w:rsidRDefault="00DA1D06" w:rsidP="00DA1D06">
      <w:pPr>
        <w:pStyle w:val="Heading2"/>
      </w:pPr>
      <w:bookmarkStart w:id="128" w:name="_Toc52484672"/>
      <w:r w:rsidRPr="008D1D7C">
        <w:lastRenderedPageBreak/>
        <w:t>Predmet</w:t>
      </w:r>
      <w:bookmarkEnd w:id="128"/>
    </w:p>
    <w:p w14:paraId="004708F4" w14:textId="4F756C92" w:rsidR="00197681" w:rsidRDefault="00146E10" w:rsidP="00803B28">
      <w:r w:rsidRPr="008D1D7C">
        <w:t>U ovom poglavlju opisuju se sve dodatne mogućnosti na stranici</w:t>
      </w:r>
      <w:r w:rsidR="00C73BF4">
        <w:t xml:space="preserve"> predmeta</w:t>
      </w:r>
      <w:r w:rsidRPr="008D1D7C">
        <w:t xml:space="preserve"> </w:t>
      </w:r>
      <w:r w:rsidR="00C73BF4">
        <w:t>(</w:t>
      </w:r>
      <w:r w:rsidRPr="008D1D7C">
        <w:t>/</w:t>
      </w:r>
      <w:r w:rsidR="00C73BF4">
        <w:t>grade)</w:t>
      </w:r>
      <w:r w:rsidRPr="008D1D7C">
        <w:t>.</w:t>
      </w:r>
      <w:r w:rsidR="00340035" w:rsidRPr="008D1D7C">
        <w:t xml:space="preserve"> </w:t>
      </w:r>
      <w:r w:rsidR="00C73BF4">
        <w:t>Između svakog</w:t>
      </w:r>
      <w:r w:rsidR="00DA1D06" w:rsidRPr="008D1D7C">
        <w:t xml:space="preserve"> bloka (tablica ocjena, bilješke uz ocjene itd.) je svijetlo plava </w:t>
      </w:r>
      <w:r w:rsidR="00C73BF4">
        <w:t>linija</w:t>
      </w:r>
      <w:r w:rsidR="00DA1D06" w:rsidRPr="008D1D7C">
        <w:t xml:space="preserve"> pomoću koje je moguće sakriti (podvući) </w:t>
      </w:r>
      <w:r w:rsidR="00444996" w:rsidRPr="008D1D7C">
        <w:t>ili ponovo prikazati blok ispod. Promjene se automatski spremaju za prijavljenog korisnika.</w:t>
      </w:r>
    </w:p>
    <w:p w14:paraId="10F78318" w14:textId="09D2163C" w:rsidR="00197681" w:rsidRPr="008D1D7C" w:rsidRDefault="00C73BF4" w:rsidP="00803B28">
      <w:r w:rsidRPr="008D1D7C">
        <w:rPr>
          <w:noProof/>
          <w:lang w:eastAsia="hr-HR"/>
        </w:rPr>
        <mc:AlternateContent>
          <mc:Choice Requires="wps">
            <w:drawing>
              <wp:anchor distT="0" distB="0" distL="114300" distR="114300" simplePos="0" relativeHeight="251677184" behindDoc="0" locked="0" layoutInCell="1" allowOverlap="1" wp14:anchorId="72934C1C" wp14:editId="5FD1DAC5">
                <wp:simplePos x="0" y="0"/>
                <wp:positionH relativeFrom="margin">
                  <wp:align>left</wp:align>
                </wp:positionH>
                <wp:positionV relativeFrom="paragraph">
                  <wp:posOffset>1272489</wp:posOffset>
                </wp:positionV>
                <wp:extent cx="6511925" cy="635"/>
                <wp:effectExtent l="0" t="0" r="3175" b="0"/>
                <wp:wrapTopAndBottom/>
                <wp:docPr id="364" name="Text Box 364"/>
                <wp:cNvGraphicFramePr/>
                <a:graphic xmlns:a="http://schemas.openxmlformats.org/drawingml/2006/main">
                  <a:graphicData uri="http://schemas.microsoft.com/office/word/2010/wordprocessingShape">
                    <wps:wsp>
                      <wps:cNvSpPr txBox="1"/>
                      <wps:spPr>
                        <a:xfrm>
                          <a:off x="0" y="0"/>
                          <a:ext cx="6511925" cy="635"/>
                        </a:xfrm>
                        <a:prstGeom prst="rect">
                          <a:avLst/>
                        </a:prstGeom>
                        <a:solidFill>
                          <a:prstClr val="white"/>
                        </a:solidFill>
                        <a:ln>
                          <a:noFill/>
                        </a:ln>
                      </wps:spPr>
                      <wps:txbx>
                        <w:txbxContent>
                          <w:p w14:paraId="201CC2E2" w14:textId="758F4F73" w:rsidR="00393090" w:rsidRPr="005D55D9" w:rsidRDefault="00393090" w:rsidP="00E6126B">
                            <w:pPr>
                              <w:pStyle w:val="Caption"/>
                              <w:rPr>
                                <w:noProof/>
                              </w:rPr>
                            </w:pPr>
                            <w:bookmarkStart w:id="129" w:name="_Toc52484743"/>
                            <w:r>
                              <w:t xml:space="preserve">Slika </w:t>
                            </w:r>
                            <w:fldSimple w:instr=" SEQ Slika \* ARABIC ">
                              <w:r>
                                <w:rPr>
                                  <w:noProof/>
                                </w:rPr>
                                <w:t>19</w:t>
                              </w:r>
                            </w:fldSimple>
                            <w:r w:rsidRPr="00B6707D">
                              <w:rPr>
                                <w:noProof/>
                              </w:rPr>
                              <w:t xml:space="preserve"> –</w:t>
                            </w:r>
                            <w:r>
                              <w:rPr>
                                <w:noProof/>
                              </w:rPr>
                              <w:t xml:space="preserve"> </w:t>
                            </w:r>
                            <w:r>
                              <w:t>Sakrivanje tablica</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34C1C" id="Text Box 364" o:spid="_x0000_s1061" type="#_x0000_t202" style="position:absolute;left:0;text-align:left;margin-left:0;margin-top:100.2pt;width:512.75pt;height:.05pt;z-index:2516771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" stroked="f">
                <v:textbox style="mso-fit-shape-to-text:t" inset="0,0,0,0">
                  <w:txbxContent>
                    <w:p w14:paraId="201CC2E2" w14:textId="758F4F73" w:rsidR="00393090" w:rsidRPr="005D55D9" w:rsidRDefault="00393090" w:rsidP="00E6126B">
                      <w:pPr>
                        <w:pStyle w:val="Caption"/>
                        <w:rPr>
                          <w:noProof/>
                        </w:rPr>
                      </w:pPr>
                      <w:bookmarkStart w:id="130" w:name="_Toc52484743"/>
                      <w:r>
                        <w:t xml:space="preserve">Slika </w:t>
                      </w:r>
                      <w:fldSimple w:instr=" SEQ Slika \* ARABIC ">
                        <w:r>
                          <w:rPr>
                            <w:noProof/>
                          </w:rPr>
                          <w:t>19</w:t>
                        </w:r>
                      </w:fldSimple>
                      <w:r w:rsidRPr="00B6707D">
                        <w:rPr>
                          <w:noProof/>
                        </w:rPr>
                        <w:t xml:space="preserve"> –</w:t>
                      </w:r>
                      <w:r>
                        <w:rPr>
                          <w:noProof/>
                        </w:rPr>
                        <w:t xml:space="preserve"> </w:t>
                      </w:r>
                      <w:r>
                        <w:t>Sakrivanje tablica</w:t>
                      </w:r>
                      <w:bookmarkEnd w:id="130"/>
                    </w:p>
                  </w:txbxContent>
                </v:textbox>
                <w10:wrap type="topAndBottom" anchorx="margin"/>
              </v:shape>
            </w:pict>
          </mc:Fallback>
        </mc:AlternateContent>
      </w:r>
      <w:r w:rsidRPr="008D1D7C">
        <w:rPr>
          <w:noProof/>
          <w:lang w:eastAsia="hr-HR"/>
        </w:rPr>
        <mc:AlternateContent>
          <mc:Choice Requires="wpg">
            <w:drawing>
              <wp:anchor distT="0" distB="0" distL="114300" distR="114300" simplePos="0" relativeHeight="251648512" behindDoc="0" locked="0" layoutInCell="1" allowOverlap="1" wp14:anchorId="7E3C856D" wp14:editId="10C29AC7">
                <wp:simplePos x="0" y="0"/>
                <wp:positionH relativeFrom="margin">
                  <wp:align>center</wp:align>
                </wp:positionH>
                <wp:positionV relativeFrom="paragraph">
                  <wp:posOffset>249250</wp:posOffset>
                </wp:positionV>
                <wp:extent cx="6117590" cy="876935"/>
                <wp:effectExtent l="0" t="0" r="0" b="0"/>
                <wp:wrapTopAndBottom/>
                <wp:docPr id="313" name="Grupa 313"/>
                <wp:cNvGraphicFramePr/>
                <a:graphic xmlns:a="http://schemas.openxmlformats.org/drawingml/2006/main">
                  <a:graphicData uri="http://schemas.microsoft.com/office/word/2010/wordprocessingGroup">
                    <wpg:wgp>
                      <wpg:cNvGrpSpPr/>
                      <wpg:grpSpPr>
                        <a:xfrm>
                          <a:off x="0" y="0"/>
                          <a:ext cx="6117590" cy="876935"/>
                          <a:chOff x="28613" y="279242"/>
                          <a:chExt cx="6119189" cy="878710"/>
                        </a:xfrm>
                      </wpg:grpSpPr>
                      <pic:pic xmlns:pic="http://schemas.openxmlformats.org/drawingml/2006/picture">
                        <pic:nvPicPr>
                          <pic:cNvPr id="318" name="Slika 318"/>
                          <pic:cNvPicPr>
                            <a:picLocks noChangeAspect="1"/>
                          </pic:cNvPicPr>
                        </pic:nvPicPr>
                        <pic:blipFill>
                          <a:blip r:embed="rId117">
                            <a:extLst>
                              <a:ext uri="{28A0092B-C50C-407E-A947-70E740481C1C}">
                                <a14:useLocalDpi xmlns:a14="http://schemas.microsoft.com/office/drawing/2010/main" val="0"/>
                              </a:ext>
                            </a:extLst>
                          </a:blip>
                          <a:srcRect/>
                          <a:stretch/>
                        </pic:blipFill>
                        <pic:spPr>
                          <a:xfrm>
                            <a:off x="28613" y="279242"/>
                            <a:ext cx="6119189" cy="878710"/>
                          </a:xfrm>
                          <a:prstGeom prst="rect">
                            <a:avLst/>
                          </a:prstGeom>
                        </pic:spPr>
                      </pic:pic>
                      <wps:wsp>
                        <wps:cNvPr id="317" name="Rectangle 7"/>
                        <wps:cNvSpPr/>
                        <wps:spPr>
                          <a:xfrm>
                            <a:off x="1477401" y="750516"/>
                            <a:ext cx="3175627" cy="2250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47906CAB" id="Grupa 313" o:spid="_x0000_s1026" style="position:absolute;margin-left:0;margin-top:19.65pt;width:481.7pt;height:69.05pt;z-index:251648512;mso-position-horizontal:center;mso-position-horizontal-relative:margin;mso-width-relative:margin;mso-height-relative:margin" coordorigin="286,2792" coordsize="61191,8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">
                <v:shape id="Slika 318" o:spid="_x0000_s1027" type="#_x0000_t75" style="position:absolute;left:286;top:2792;width:61192;height:8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">
                  <v:imagedata r:id="rId118" o:title=""/>
                </v:shape>
                <v:rect id="Rectangle 7" o:spid="_x0000_s1028" style="position:absolute;left:14774;top:7505;width:31756;height:2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" filled="f" strokecolor="red" strokeweight="1pt"/>
                <w10:wrap type="topAndBottom" anchorx="margin"/>
              </v:group>
            </w:pict>
          </mc:Fallback>
        </mc:AlternateContent>
      </w:r>
    </w:p>
    <w:p w14:paraId="6F0CDF60" w14:textId="777B75DB" w:rsidR="00942E1F" w:rsidRPr="008D1D7C" w:rsidRDefault="00942E1F" w:rsidP="00942E1F">
      <w:pPr>
        <w:pStyle w:val="Heading3"/>
      </w:pPr>
      <w:bookmarkStart w:id="131" w:name="_Toc30111497"/>
      <w:bookmarkStart w:id="132" w:name="_Toc30115666"/>
      <w:bookmarkStart w:id="133" w:name="_Toc30115813"/>
      <w:bookmarkStart w:id="134" w:name="_Toc30195299"/>
      <w:bookmarkStart w:id="135" w:name="_Toc30196253"/>
      <w:bookmarkStart w:id="136" w:name="_Toc52484673"/>
      <w:bookmarkEnd w:id="131"/>
      <w:bookmarkEnd w:id="132"/>
      <w:bookmarkEnd w:id="133"/>
      <w:bookmarkEnd w:id="134"/>
      <w:bookmarkEnd w:id="135"/>
      <w:r w:rsidRPr="008D1D7C">
        <w:t>Ocjene</w:t>
      </w:r>
      <w:bookmarkEnd w:id="136"/>
    </w:p>
    <w:p w14:paraId="0FE3F844" w14:textId="4090F054" w:rsidR="00444996" w:rsidRPr="008D1D7C" w:rsidRDefault="00444996" w:rsidP="00DA1D06">
      <w:r w:rsidRPr="008D1D7C">
        <w:t>Na tablici ocjena moguće je:</w:t>
      </w:r>
    </w:p>
    <w:p w14:paraId="6D9BEF70" w14:textId="6382909F" w:rsidR="00444996" w:rsidRPr="008D1D7C" w:rsidRDefault="00444996" w:rsidP="00507DBF">
      <w:pPr>
        <w:pStyle w:val="ListParagraph"/>
        <w:numPr>
          <w:ilvl w:val="0"/>
          <w:numId w:val="8"/>
        </w:numPr>
      </w:pPr>
      <w:r w:rsidRPr="008D1D7C">
        <w:t>Mijenjati ili dodavati ocjene</w:t>
      </w:r>
      <w:r w:rsidR="00D4748A" w:rsidRPr="008D1D7C">
        <w:t xml:space="preserve"> (</w:t>
      </w:r>
      <w:hyperlink w:anchor="_Unos_ocjena" w:history="1">
        <w:r w:rsidR="005F6BDC" w:rsidRPr="008D1D7C">
          <w:rPr>
            <w:rStyle w:val="Hyperlink"/>
          </w:rPr>
          <w:t>točka</w:t>
        </w:r>
        <w:r w:rsidR="00D4748A" w:rsidRPr="008D1D7C">
          <w:rPr>
            <w:rStyle w:val="Hyperlink"/>
          </w:rPr>
          <w:t xml:space="preserve"> 2.5</w:t>
        </w:r>
      </w:hyperlink>
      <w:r w:rsidR="00D4748A" w:rsidRPr="008D1D7C">
        <w:t>)</w:t>
      </w:r>
    </w:p>
    <w:p w14:paraId="2DC4EFCB" w14:textId="22F309D1" w:rsidR="00444996" w:rsidRPr="008D1D7C" w:rsidRDefault="00444996" w:rsidP="00507DBF">
      <w:pPr>
        <w:pStyle w:val="ListParagraph"/>
        <w:numPr>
          <w:ilvl w:val="0"/>
          <w:numId w:val="8"/>
        </w:numPr>
      </w:pPr>
      <w:r w:rsidRPr="008D1D7C">
        <w:t>Spremati ili poništiti napravljene promjene</w:t>
      </w:r>
      <w:r w:rsidR="00D4748A" w:rsidRPr="008D1D7C">
        <w:t xml:space="preserve"> (</w:t>
      </w:r>
      <w:hyperlink w:anchor="_Unos_ocjena" w:history="1">
        <w:r w:rsidR="005F6BDC" w:rsidRPr="008D1D7C">
          <w:rPr>
            <w:rStyle w:val="Hyperlink"/>
          </w:rPr>
          <w:t>točka</w:t>
        </w:r>
        <w:r w:rsidR="00D4748A" w:rsidRPr="008D1D7C">
          <w:rPr>
            <w:rStyle w:val="Hyperlink"/>
          </w:rPr>
          <w:t xml:space="preserve"> 2.5</w:t>
        </w:r>
      </w:hyperlink>
      <w:r w:rsidR="00D4748A" w:rsidRPr="008D1D7C">
        <w:t>)</w:t>
      </w:r>
    </w:p>
    <w:p w14:paraId="15AE786F" w14:textId="609F7203" w:rsidR="00F07208" w:rsidRPr="008D1D7C" w:rsidRDefault="00444996" w:rsidP="00803B28">
      <w:r w:rsidRPr="008D1D7C">
        <w:t xml:space="preserve">Mijenjanjem ocjena novi prosjek zamjenjuje </w:t>
      </w:r>
      <w:r w:rsidR="00FE76EB" w:rsidRPr="008D1D7C">
        <w:t>trenutni</w:t>
      </w:r>
      <w:r w:rsidRPr="008D1D7C">
        <w:t xml:space="preserve"> te se original</w:t>
      </w:r>
      <w:r w:rsidR="00726FF7" w:rsidRPr="008D1D7C">
        <w:t>ni</w:t>
      </w:r>
      <w:r w:rsidRPr="008D1D7C">
        <w:t xml:space="preserve"> prikazuje do njega</w:t>
      </w:r>
      <w:r w:rsidR="007E25E2" w:rsidRPr="008D1D7C">
        <w:t xml:space="preserve"> ako </w:t>
      </w:r>
      <w:r w:rsidRPr="008D1D7C">
        <w:t xml:space="preserve">nije jednak </w:t>
      </w:r>
      <w:r w:rsidR="00FE76EB" w:rsidRPr="008D1D7C">
        <w:t>trenutnom</w:t>
      </w:r>
      <w:r w:rsidRPr="008D1D7C">
        <w:t xml:space="preserve">. Također, </w:t>
      </w:r>
      <w:r w:rsidR="007E25E2" w:rsidRPr="008D1D7C">
        <w:t>ako</w:t>
      </w:r>
      <w:r w:rsidRPr="008D1D7C">
        <w:t xml:space="preserve"> prosjek nije jednak originalnom, crvene je boje.</w:t>
      </w:r>
    </w:p>
    <w:p w14:paraId="4BDD4AE2" w14:textId="5CEB8E0B" w:rsidR="00942E1F" w:rsidRPr="008D1D7C" w:rsidRDefault="00942E1F" w:rsidP="00942E1F">
      <w:pPr>
        <w:pStyle w:val="Heading3"/>
      </w:pPr>
      <w:bookmarkStart w:id="137" w:name="_Toc52484674"/>
      <w:r w:rsidRPr="008D1D7C">
        <w:t>Bilješke</w:t>
      </w:r>
      <w:bookmarkEnd w:id="137"/>
    </w:p>
    <w:p w14:paraId="54A80F07" w14:textId="1F76457F" w:rsidR="001B4DD1" w:rsidRPr="008D1D7C" w:rsidRDefault="00444996" w:rsidP="00803B28">
      <w:r w:rsidRPr="008D1D7C">
        <w:t>Svaku bilješku, datum ili bilo koji blok ispod tablice ocjena moguće je promijeniti ili sakriti.</w:t>
      </w:r>
      <w:r w:rsidR="00803B28" w:rsidRPr="008D1D7C">
        <w:t xml:space="preserve"> </w:t>
      </w:r>
      <w:r w:rsidR="001B4DD1" w:rsidRPr="008D1D7C">
        <w:t xml:space="preserve">Red, tj. bilješka sakriva se prelaskom miša preko njezina datuma te se pojavljuje znak X na kojeg je potom potrebno kliknuti. </w:t>
      </w:r>
    </w:p>
    <w:p w14:paraId="0DA660C6" w14:textId="4C6E5B5D" w:rsidR="001B4DD1" w:rsidRPr="008D1D7C" w:rsidRDefault="001B4DD1" w:rsidP="00803B28">
      <w:r w:rsidRPr="008D1D7C">
        <w:t>Pri dnu predmeta nalaze se tri opcije:</w:t>
      </w:r>
    </w:p>
    <w:p w14:paraId="0839C3BB" w14:textId="1FC0AD3D" w:rsidR="00444996" w:rsidRPr="008D1D7C" w:rsidRDefault="001B4DD1" w:rsidP="00507DBF">
      <w:pPr>
        <w:pStyle w:val="ListParagraph"/>
        <w:numPr>
          <w:ilvl w:val="0"/>
          <w:numId w:val="15"/>
        </w:numPr>
        <w:ind w:left="714" w:hanging="357"/>
        <w:contextualSpacing w:val="0"/>
      </w:pPr>
      <w:r w:rsidRPr="008D1D7C">
        <w:t>„</w:t>
      </w:r>
      <w:r w:rsidRPr="008D1D7C">
        <w:rPr>
          <w:b/>
        </w:rPr>
        <w:t>Spremi promjene</w:t>
      </w:r>
      <w:r w:rsidRPr="008D1D7C">
        <w:t>“ – Sprema sve promjene bilješ</w:t>
      </w:r>
      <w:r w:rsidR="00726FF7" w:rsidRPr="008D1D7C">
        <w:t>ki</w:t>
      </w:r>
      <w:r w:rsidRPr="008D1D7C">
        <w:t xml:space="preserve">. </w:t>
      </w:r>
      <w:r w:rsidR="00F924FA" w:rsidRPr="008D1D7C">
        <w:t>Ako prethodno nije pritisnut ovaj gumb p</w:t>
      </w:r>
      <w:r w:rsidRPr="008D1D7C">
        <w:t xml:space="preserve">romjene </w:t>
      </w:r>
      <w:r w:rsidR="00F924FA" w:rsidRPr="008D1D7C">
        <w:t>neće biti spremljene i nakon</w:t>
      </w:r>
      <w:r w:rsidRPr="008D1D7C">
        <w:t xml:space="preserve"> osvježavanja stranice</w:t>
      </w:r>
      <w:r w:rsidR="00F924FA" w:rsidRPr="008D1D7C">
        <w:t xml:space="preserve"> više neće biti vidljive</w:t>
      </w:r>
      <w:r w:rsidRPr="008D1D7C">
        <w:t>.</w:t>
      </w:r>
      <w:r w:rsidR="00D550EE" w:rsidRPr="008D1D7C">
        <w:t xml:space="preserve"> Opcija je omogućena </w:t>
      </w:r>
      <w:r w:rsidR="00F924FA" w:rsidRPr="008D1D7C">
        <w:t xml:space="preserve">samo </w:t>
      </w:r>
      <w:r w:rsidR="00D550EE" w:rsidRPr="008D1D7C">
        <w:t xml:space="preserve">kad postoje promjene koje još </w:t>
      </w:r>
      <w:r w:rsidR="00F924FA" w:rsidRPr="008D1D7C">
        <w:t xml:space="preserve">nisu </w:t>
      </w:r>
      <w:r w:rsidR="00D550EE" w:rsidRPr="008D1D7C">
        <w:t>spremljene.</w:t>
      </w:r>
    </w:p>
    <w:p w14:paraId="23E6D6FD" w14:textId="7E3B36AD" w:rsidR="001B4DD1" w:rsidRPr="008D1D7C" w:rsidRDefault="001B4DD1" w:rsidP="00507DBF">
      <w:pPr>
        <w:pStyle w:val="ListParagraph"/>
        <w:numPr>
          <w:ilvl w:val="0"/>
          <w:numId w:val="15"/>
        </w:numPr>
        <w:ind w:left="714" w:hanging="357"/>
        <w:contextualSpacing w:val="0"/>
      </w:pPr>
      <w:r w:rsidRPr="008D1D7C">
        <w:t>„</w:t>
      </w:r>
      <w:r w:rsidRPr="008D1D7C">
        <w:rPr>
          <w:b/>
        </w:rPr>
        <w:t>Poništi promjene</w:t>
      </w:r>
      <w:r w:rsidRPr="008D1D7C">
        <w:t xml:space="preserve">“ – </w:t>
      </w:r>
      <w:r w:rsidR="005352D3" w:rsidRPr="008D1D7C">
        <w:t>Briše</w:t>
      </w:r>
      <w:r w:rsidRPr="008D1D7C">
        <w:t xml:space="preserve"> sve </w:t>
      </w:r>
      <w:r w:rsidR="00F924FA" w:rsidRPr="008D1D7C">
        <w:t>promjene bilješki</w:t>
      </w:r>
      <w:r w:rsidRPr="008D1D7C">
        <w:t>.</w:t>
      </w:r>
      <w:r w:rsidR="00803B28" w:rsidRPr="008D1D7C">
        <w:t xml:space="preserve"> </w:t>
      </w:r>
      <w:r w:rsidRPr="008D1D7C">
        <w:t>Nakon poništavanja nema korak nazad.</w:t>
      </w:r>
      <w:r w:rsidR="00D550EE" w:rsidRPr="008D1D7C">
        <w:t xml:space="preserve"> Opcija je omogućena </w:t>
      </w:r>
      <w:r w:rsidR="00F924FA" w:rsidRPr="008D1D7C">
        <w:t xml:space="preserve">samo </w:t>
      </w:r>
      <w:r w:rsidR="00D550EE" w:rsidRPr="008D1D7C">
        <w:t>kad su napravljene promjene nad bilješkama, bez obzira jesu li</w:t>
      </w:r>
      <w:r w:rsidR="00F924FA" w:rsidRPr="008D1D7C">
        <w:t xml:space="preserve"> ili nisu</w:t>
      </w:r>
      <w:r w:rsidR="00D550EE" w:rsidRPr="008D1D7C">
        <w:t xml:space="preserve"> spremljene.</w:t>
      </w:r>
    </w:p>
    <w:p w14:paraId="70B041F4" w14:textId="752BA6C5" w:rsidR="001B4DD1" w:rsidRPr="008D1D7C" w:rsidRDefault="001B4DD1" w:rsidP="00507DBF">
      <w:pPr>
        <w:pStyle w:val="ListParagraph"/>
        <w:numPr>
          <w:ilvl w:val="0"/>
          <w:numId w:val="15"/>
        </w:numPr>
        <w:ind w:left="714" w:hanging="357"/>
        <w:contextualSpacing w:val="0"/>
      </w:pPr>
      <w:r w:rsidRPr="008D1D7C">
        <w:t>„</w:t>
      </w:r>
      <w:r w:rsidRPr="008D1D7C">
        <w:rPr>
          <w:b/>
        </w:rPr>
        <w:t>Prikaži skriveno</w:t>
      </w:r>
      <w:r w:rsidRPr="008D1D7C">
        <w:t>“ –</w:t>
      </w:r>
      <w:r w:rsidR="00F924FA" w:rsidRPr="008D1D7C">
        <w:t xml:space="preserve"> S</w:t>
      </w:r>
      <w:r w:rsidRPr="008D1D7C">
        <w:t xml:space="preserve">ve skrivene bilješke </w:t>
      </w:r>
      <w:r w:rsidR="00F924FA" w:rsidRPr="008D1D7C">
        <w:t xml:space="preserve">prikazuje </w:t>
      </w:r>
      <w:r w:rsidR="00014BCC" w:rsidRPr="008D1D7C">
        <w:t>zatamnjene</w:t>
      </w:r>
      <w:r w:rsidR="00D550EE" w:rsidRPr="008D1D7C">
        <w:t xml:space="preserve">. Kad su sve bilješke prikazane, naziv opcije mijenja se u „Sakrij skriveno“, a klikom na opciju tada ponovo nestaju skrivene bilješke. Opcija je omogućena jedino kad postoje skrivene bilješke, bez obzira </w:t>
      </w:r>
      <w:r w:rsidR="0029547B" w:rsidRPr="008D1D7C">
        <w:t xml:space="preserve">jesu li </w:t>
      </w:r>
      <w:r w:rsidR="00F924FA" w:rsidRPr="008D1D7C">
        <w:t xml:space="preserve">ili nisu </w:t>
      </w:r>
      <w:r w:rsidR="0029547B" w:rsidRPr="008D1D7C">
        <w:t>spremljene.</w:t>
      </w:r>
    </w:p>
    <w:p w14:paraId="3E625D38" w14:textId="5A98B09F" w:rsidR="009664C8" w:rsidRPr="008D1D7C" w:rsidRDefault="00D550EE" w:rsidP="00803B28">
      <w:pPr>
        <w:rPr>
          <w:noProof/>
        </w:rPr>
      </w:pPr>
      <w:r w:rsidRPr="008D1D7C">
        <w:t xml:space="preserve">Klikom na </w:t>
      </w:r>
      <w:r w:rsidR="00CC7F8E" w:rsidRPr="008D1D7C">
        <w:t xml:space="preserve">jednu od </w:t>
      </w:r>
      <w:r w:rsidRPr="008D1D7C">
        <w:t>prve dvije opcije</w:t>
      </w:r>
      <w:r w:rsidR="00F924FA" w:rsidRPr="008D1D7C">
        <w:t>,</w:t>
      </w:r>
      <w:r w:rsidRPr="008D1D7C">
        <w:t xml:space="preserve"> promjene se automatski spremaju za </w:t>
      </w:r>
      <w:r w:rsidR="00FE76EB" w:rsidRPr="008D1D7C">
        <w:t>trenutno</w:t>
      </w:r>
      <w:r w:rsidRPr="008D1D7C">
        <w:t xml:space="preserve"> prijavljenog korisnika.</w:t>
      </w:r>
      <w:r w:rsidR="00806338" w:rsidRPr="008D1D7C">
        <w:rPr>
          <w:noProof/>
        </w:rPr>
        <w:t xml:space="preserve"> </w:t>
      </w:r>
      <w:r w:rsidR="00942E1F" w:rsidRPr="008D1D7C">
        <w:rPr>
          <w:noProof/>
        </w:rPr>
        <w:t>Osvježavanjem stranice treća opcija ne mijenja stanje.</w:t>
      </w:r>
    </w:p>
    <w:p w14:paraId="34E298B8" w14:textId="4AF202D4" w:rsidR="00F924FA" w:rsidRPr="008D1D7C" w:rsidRDefault="00F924FA" w:rsidP="00803B28"/>
    <w:p w14:paraId="64C0B837" w14:textId="5BABA767" w:rsidR="009664C8" w:rsidRPr="008D1D7C" w:rsidRDefault="009616D3" w:rsidP="009616D3">
      <w:pPr>
        <w:rPr>
          <w:b/>
        </w:rPr>
      </w:pPr>
      <w:r w:rsidRPr="008D1D7C">
        <w:rPr>
          <w:b/>
        </w:rPr>
        <w:lastRenderedPageBreak/>
        <w:t xml:space="preserve">Uz omogućeno </w:t>
      </w:r>
      <w:r w:rsidRPr="00F86201">
        <w:rPr>
          <w:b/>
        </w:rPr>
        <w:t>proširenje</w:t>
      </w:r>
      <w:r w:rsidRPr="008D1D7C">
        <w:rPr>
          <w:b/>
        </w:rPr>
        <w:t xml:space="preserve"> i </w:t>
      </w:r>
      <w:r w:rsidR="00D36AF5" w:rsidRPr="008D1D7C">
        <w:rPr>
          <w:b/>
        </w:rPr>
        <w:t xml:space="preserve">napravljene </w:t>
      </w:r>
      <w:r w:rsidRPr="008D1D7C">
        <w:rPr>
          <w:b/>
        </w:rPr>
        <w:t>izmjene, sve nove bilješke nastavljaju se prikazivati normalno.</w:t>
      </w:r>
    </w:p>
    <w:p w14:paraId="3854DF0A" w14:textId="633040FA" w:rsidR="000A28A9" w:rsidRPr="008D1D7C" w:rsidRDefault="00C73BF4" w:rsidP="00D550EE">
      <w:r w:rsidRPr="008D1D7C">
        <w:rPr>
          <w:noProof/>
          <w:lang w:eastAsia="hr-HR"/>
        </w:rPr>
        <mc:AlternateContent>
          <mc:Choice Requires="wpg">
            <w:drawing>
              <wp:anchor distT="0" distB="0" distL="114300" distR="114300" simplePos="0" relativeHeight="251598336" behindDoc="1" locked="0" layoutInCell="1" allowOverlap="1" wp14:anchorId="572680AA" wp14:editId="14B87B4B">
                <wp:simplePos x="0" y="0"/>
                <wp:positionH relativeFrom="column">
                  <wp:posOffset>304</wp:posOffset>
                </wp:positionH>
                <wp:positionV relativeFrom="paragraph">
                  <wp:posOffset>3721100</wp:posOffset>
                </wp:positionV>
                <wp:extent cx="6488430" cy="4332522"/>
                <wp:effectExtent l="0" t="0" r="7620" b="0"/>
                <wp:wrapNone/>
                <wp:docPr id="366" name="Group 366"/>
                <wp:cNvGraphicFramePr/>
                <a:graphic xmlns:a="http://schemas.openxmlformats.org/drawingml/2006/main">
                  <a:graphicData uri="http://schemas.microsoft.com/office/word/2010/wordprocessingGroup">
                    <wpg:wgp>
                      <wpg:cNvGrpSpPr/>
                      <wpg:grpSpPr>
                        <a:xfrm>
                          <a:off x="0" y="0"/>
                          <a:ext cx="6488430" cy="4332522"/>
                          <a:chOff x="0" y="322642"/>
                          <a:chExt cx="6488761" cy="4332693"/>
                        </a:xfrm>
                      </wpg:grpSpPr>
                      <pic:pic xmlns:pic="http://schemas.openxmlformats.org/drawingml/2006/picture">
                        <pic:nvPicPr>
                          <pic:cNvPr id="60" name="Slika 60"/>
                          <pic:cNvPicPr>
                            <a:picLocks noChangeAspect="1"/>
                          </pic:cNvPicPr>
                        </pic:nvPicPr>
                        <pic:blipFill>
                          <a:blip r:embed="rId119">
                            <a:extLst>
                              <a:ext uri="{28A0092B-C50C-407E-A947-70E740481C1C}">
                                <a14:useLocalDpi xmlns:a14="http://schemas.microsoft.com/office/drawing/2010/main" val="0"/>
                              </a:ext>
                            </a:extLst>
                          </a:blip>
                          <a:srcRect/>
                          <a:stretch/>
                        </pic:blipFill>
                        <pic:spPr>
                          <a:xfrm>
                            <a:off x="7951" y="322642"/>
                            <a:ext cx="6480810" cy="667650"/>
                          </a:xfrm>
                          <a:prstGeom prst="rect">
                            <a:avLst/>
                          </a:prstGeom>
                        </pic:spPr>
                      </pic:pic>
                      <pic:pic xmlns:pic="http://schemas.openxmlformats.org/drawingml/2006/picture">
                        <pic:nvPicPr>
                          <pic:cNvPr id="61" name="Slika 61"/>
                          <pic:cNvPicPr>
                            <a:picLocks noChangeAspect="1"/>
                          </pic:cNvPicPr>
                        </pic:nvPicPr>
                        <pic:blipFill>
                          <a:blip r:embed="rId120">
                            <a:extLst>
                              <a:ext uri="{28A0092B-C50C-407E-A947-70E740481C1C}">
                                <a14:useLocalDpi xmlns:a14="http://schemas.microsoft.com/office/drawing/2010/main" val="0"/>
                              </a:ext>
                            </a:extLst>
                          </a:blip>
                          <a:srcRect/>
                          <a:stretch/>
                        </pic:blipFill>
                        <pic:spPr>
                          <a:xfrm>
                            <a:off x="552004" y="2115047"/>
                            <a:ext cx="5376801" cy="629285"/>
                          </a:xfrm>
                          <a:prstGeom prst="rect">
                            <a:avLst/>
                          </a:prstGeom>
                        </pic:spPr>
                      </pic:pic>
                      <pic:pic xmlns:pic="http://schemas.openxmlformats.org/drawingml/2006/picture">
                        <pic:nvPicPr>
                          <pic:cNvPr id="62" name="Slika 62"/>
                          <pic:cNvPicPr>
                            <a:picLocks noChangeAspect="1"/>
                          </pic:cNvPicPr>
                        </pic:nvPicPr>
                        <pic:blipFill>
                          <a:blip r:embed="rId121">
                            <a:extLst>
                              <a:ext uri="{28A0092B-C50C-407E-A947-70E740481C1C}">
                                <a14:useLocalDpi xmlns:a14="http://schemas.microsoft.com/office/drawing/2010/main" val="0"/>
                              </a:ext>
                            </a:extLst>
                          </a:blip>
                          <a:srcRect/>
                          <a:stretch/>
                        </pic:blipFill>
                        <pic:spPr>
                          <a:xfrm>
                            <a:off x="0" y="3984281"/>
                            <a:ext cx="6480810" cy="671054"/>
                          </a:xfrm>
                          <a:prstGeom prst="rect">
                            <a:avLst/>
                          </a:prstGeom>
                        </pic:spPr>
                      </pic:pic>
                      <pic:pic xmlns:pic="http://schemas.openxmlformats.org/drawingml/2006/picture">
                        <pic:nvPicPr>
                          <pic:cNvPr id="193" name="Picture 14"/>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2949934" y="2934031"/>
                            <a:ext cx="574040" cy="574040"/>
                          </a:xfrm>
                          <a:prstGeom prst="rect">
                            <a:avLst/>
                          </a:prstGeom>
                          <a:noFill/>
                          <a:ln>
                            <a:noFill/>
                          </a:ln>
                        </pic:spPr>
                      </pic:pic>
                      <pic:pic xmlns:pic="http://schemas.openxmlformats.org/drawingml/2006/picture">
                        <pic:nvPicPr>
                          <pic:cNvPr id="194" name="Picture 14"/>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2949934" y="1327868"/>
                            <a:ext cx="574040" cy="5740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1EBE6D5D" id="Group 366" o:spid="_x0000_s1026" style="position:absolute;margin-left:0;margin-top:293pt;width:510.9pt;height:341.15pt;z-index:-251718144;mso-width-relative:margin;mso-height-relative:margin" coordorigin=",3226" coordsize="64887,43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">
                <v:shape id="Slika 60" o:spid="_x0000_s1027" type="#_x0000_t75" style="position:absolute;left:79;top:3226;width:64808;height:6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">
                  <v:imagedata r:id="rId122" o:title=""/>
                </v:shape>
                <v:shape id="Slika 61" o:spid="_x0000_s1028" type="#_x0000_t75" style="position:absolute;left:5520;top:21150;width:53768;height:6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">
                  <v:imagedata r:id="rId123" o:title=""/>
                </v:shape>
                <v:shape id="Slika 62" o:spid="_x0000_s1029" type="#_x0000_t75" style="position:absolute;top:39842;width:64808;height:6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">
                  <v:imagedata r:id="rId124" o:title=""/>
                </v:shape>
                <v:shape id="Picture 14" o:spid="_x0000_s1030" type="#_x0000_t75" style="position:absolute;left:29499;top:29340;width:5740;height:5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">
                  <v:imagedata r:id="rId111" o:title=""/>
                </v:shape>
                <v:shape id="Picture 14" o:spid="_x0000_s1031" type="#_x0000_t75" style="position:absolute;left:29499;top:13278;width:5740;height:5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">
                  <v:imagedata r:id="rId111" o:title=""/>
                </v:shape>
              </v:group>
            </w:pict>
          </mc:Fallback>
        </mc:AlternateContent>
      </w:r>
      <w:r w:rsidRPr="008D1D7C">
        <w:rPr>
          <w:noProof/>
          <w:lang w:eastAsia="hr-HR"/>
        </w:rPr>
        <mc:AlternateContent>
          <mc:Choice Requires="wps">
            <w:drawing>
              <wp:anchor distT="0" distB="0" distL="114300" distR="114300" simplePos="0" relativeHeight="251605504" behindDoc="0" locked="0" layoutInCell="1" allowOverlap="1" wp14:anchorId="04602F51" wp14:editId="045EAC2A">
                <wp:simplePos x="0" y="0"/>
                <wp:positionH relativeFrom="margin">
                  <wp:posOffset>3887927</wp:posOffset>
                </wp:positionH>
                <wp:positionV relativeFrom="paragraph">
                  <wp:posOffset>1829435</wp:posOffset>
                </wp:positionV>
                <wp:extent cx="1390015" cy="272959"/>
                <wp:effectExtent l="0" t="0" r="19685" b="13335"/>
                <wp:wrapNone/>
                <wp:docPr id="200" name="Rectangle 7"/>
                <wp:cNvGraphicFramePr/>
                <a:graphic xmlns:a="http://schemas.openxmlformats.org/drawingml/2006/main">
                  <a:graphicData uri="http://schemas.microsoft.com/office/word/2010/wordprocessingShape">
                    <wps:wsp>
                      <wps:cNvSpPr/>
                      <wps:spPr>
                        <a:xfrm>
                          <a:off x="0" y="0"/>
                          <a:ext cx="1390015" cy="2729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22CD5A5" id="Rectangle 7" o:spid="_x0000_s1026" style="position:absolute;margin-left:306.15pt;margin-top:144.05pt;width:109.45pt;height:21.5pt;z-index:25160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" filled="f" strokecolor="red" strokeweight="1pt">
                <w10:wrap anchorx="margin"/>
              </v:rect>
            </w:pict>
          </mc:Fallback>
        </mc:AlternateContent>
      </w:r>
      <w:r w:rsidRPr="008D1D7C">
        <w:rPr>
          <w:noProof/>
          <w:lang w:eastAsia="hr-HR"/>
        </w:rPr>
        <mc:AlternateContent>
          <mc:Choice Requires="wps">
            <w:drawing>
              <wp:anchor distT="0" distB="0" distL="114300" distR="114300" simplePos="0" relativeHeight="251604480" behindDoc="0" locked="0" layoutInCell="1" allowOverlap="1" wp14:anchorId="71095BD7" wp14:editId="3EFF7869">
                <wp:simplePos x="0" y="0"/>
                <wp:positionH relativeFrom="margin">
                  <wp:posOffset>5342890</wp:posOffset>
                </wp:positionH>
                <wp:positionV relativeFrom="paragraph">
                  <wp:posOffset>1827530</wp:posOffset>
                </wp:positionV>
                <wp:extent cx="1123315" cy="272415"/>
                <wp:effectExtent l="0" t="0" r="19685" b="13335"/>
                <wp:wrapNone/>
                <wp:docPr id="199" name="Rectangle 7"/>
                <wp:cNvGraphicFramePr/>
                <a:graphic xmlns:a="http://schemas.openxmlformats.org/drawingml/2006/main">
                  <a:graphicData uri="http://schemas.microsoft.com/office/word/2010/wordprocessingShape">
                    <wps:wsp>
                      <wps:cNvSpPr/>
                      <wps:spPr>
                        <a:xfrm>
                          <a:off x="0" y="0"/>
                          <a:ext cx="1123315" cy="2724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0D54F6E8" id="Rectangle 7" o:spid="_x0000_s1026" style="position:absolute;margin-left:420.7pt;margin-top:143.9pt;width:88.45pt;height:21.45pt;z-index:25160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" filled="f" strokecolor="red" strokeweight="1pt">
                <w10:wrap anchorx="margin"/>
              </v:rect>
            </w:pict>
          </mc:Fallback>
        </mc:AlternateContent>
      </w:r>
      <w:r w:rsidRPr="008D1D7C">
        <w:rPr>
          <w:noProof/>
          <w:lang w:eastAsia="hr-HR"/>
        </w:rPr>
        <mc:AlternateContent>
          <mc:Choice Requires="wps">
            <w:drawing>
              <wp:anchor distT="0" distB="0" distL="114300" distR="114300" simplePos="0" relativeHeight="251603456" behindDoc="0" locked="0" layoutInCell="1" allowOverlap="1" wp14:anchorId="3C2F17F0" wp14:editId="69BB33FA">
                <wp:simplePos x="0" y="0"/>
                <wp:positionH relativeFrom="margin">
                  <wp:align>left</wp:align>
                </wp:positionH>
                <wp:positionV relativeFrom="paragraph">
                  <wp:posOffset>1804519</wp:posOffset>
                </wp:positionV>
                <wp:extent cx="2765145" cy="327380"/>
                <wp:effectExtent l="0" t="0" r="16510" b="15875"/>
                <wp:wrapNone/>
                <wp:docPr id="198" name="Rectangle 7"/>
                <wp:cNvGraphicFramePr/>
                <a:graphic xmlns:a="http://schemas.openxmlformats.org/drawingml/2006/main">
                  <a:graphicData uri="http://schemas.microsoft.com/office/word/2010/wordprocessingShape">
                    <wps:wsp>
                      <wps:cNvSpPr/>
                      <wps:spPr>
                        <a:xfrm>
                          <a:off x="0" y="0"/>
                          <a:ext cx="2765145" cy="3273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3926795E" id="Rectangle 7" o:spid="_x0000_s1026" style="position:absolute;margin-left:0;margin-top:142.1pt;width:217.75pt;height:25.8pt;z-index:251603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" filled="f" strokecolor="red" strokeweight="1pt">
                <w10:wrap anchorx="margin"/>
              </v:rect>
            </w:pict>
          </mc:Fallback>
        </mc:AlternateContent>
      </w:r>
      <w:r w:rsidR="003C3563">
        <w:rPr>
          <w:noProof/>
        </w:rPr>
        <mc:AlternateContent>
          <mc:Choice Requires="wps">
            <w:drawing>
              <wp:anchor distT="0" distB="0" distL="114300" distR="114300" simplePos="0" relativeHeight="251752960" behindDoc="1" locked="0" layoutInCell="1" allowOverlap="1" wp14:anchorId="4D39AEEE" wp14:editId="0CFB48C0">
                <wp:simplePos x="0" y="0"/>
                <wp:positionH relativeFrom="column">
                  <wp:posOffset>635</wp:posOffset>
                </wp:positionH>
                <wp:positionV relativeFrom="paragraph">
                  <wp:posOffset>2214245</wp:posOffset>
                </wp:positionV>
                <wp:extent cx="648081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6C8FC973" w14:textId="68E347E8" w:rsidR="00393090" w:rsidRPr="00CA10F5" w:rsidRDefault="00393090" w:rsidP="003C3563">
                            <w:pPr>
                              <w:pStyle w:val="Caption"/>
                              <w:rPr>
                                <w:noProof/>
                              </w:rPr>
                            </w:pPr>
                            <w:bookmarkStart w:id="138" w:name="_Toc52484744"/>
                            <w:r>
                              <w:t xml:space="preserve">Slika </w:t>
                            </w:r>
                            <w:fldSimple w:instr=" SEQ Slika \* ARABIC ">
                              <w:r>
                                <w:rPr>
                                  <w:noProof/>
                                </w:rPr>
                                <w:t>20</w:t>
                              </w:r>
                            </w:fldSimple>
                            <w:r>
                              <w:t xml:space="preserve"> </w:t>
                            </w:r>
                            <w:r w:rsidRPr="005D0787">
                              <w:t>– Tablica ocjena (u predmetu)</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9AEEE" id="Text Box 205" o:spid="_x0000_s1062" type="#_x0000_t202" style="position:absolute;left:0;text-align:left;margin-left:.05pt;margin-top:174.35pt;width:510.3pt;height:.05pt;z-index:-25156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" stroked="f">
                <v:textbox style="mso-fit-shape-to-text:t" inset="0,0,0,0">
                  <w:txbxContent>
                    <w:p w14:paraId="6C8FC973" w14:textId="68E347E8" w:rsidR="00393090" w:rsidRPr="00CA10F5" w:rsidRDefault="00393090" w:rsidP="003C3563">
                      <w:pPr>
                        <w:pStyle w:val="Caption"/>
                        <w:rPr>
                          <w:noProof/>
                        </w:rPr>
                      </w:pPr>
                      <w:bookmarkStart w:id="139" w:name="_Toc52484744"/>
                      <w:r>
                        <w:t xml:space="preserve">Slika </w:t>
                      </w:r>
                      <w:fldSimple w:instr=" SEQ Slika \* ARABIC ">
                        <w:r>
                          <w:rPr>
                            <w:noProof/>
                          </w:rPr>
                          <w:t>20</w:t>
                        </w:r>
                      </w:fldSimple>
                      <w:r>
                        <w:t xml:space="preserve"> </w:t>
                      </w:r>
                      <w:r w:rsidRPr="005D0787">
                        <w:t>– Tablica ocjena (u predmetu)</w:t>
                      </w:r>
                      <w:bookmarkEnd w:id="139"/>
                    </w:p>
                  </w:txbxContent>
                </v:textbox>
              </v:shape>
            </w:pict>
          </mc:Fallback>
        </mc:AlternateContent>
      </w:r>
      <w:r w:rsidRPr="008D1D7C">
        <w:rPr>
          <w:noProof/>
          <w:lang w:eastAsia="hr-HR"/>
        </w:rPr>
        <w:drawing>
          <wp:anchor distT="0" distB="0" distL="114300" distR="114300" simplePos="0" relativeHeight="251651584" behindDoc="1" locked="0" layoutInCell="1" allowOverlap="1" wp14:anchorId="0FE42D9D" wp14:editId="4DC5E3DF">
            <wp:simplePos x="0" y="0"/>
            <wp:positionH relativeFrom="margin">
              <wp:posOffset>635</wp:posOffset>
            </wp:positionH>
            <wp:positionV relativeFrom="paragraph">
              <wp:posOffset>459740</wp:posOffset>
            </wp:positionV>
            <wp:extent cx="6480810" cy="1697355"/>
            <wp:effectExtent l="0" t="0" r="0" b="0"/>
            <wp:wrapNone/>
            <wp:docPr id="308"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6480810" cy="1697355"/>
                    </a:xfrm>
                    <a:prstGeom prst="rect">
                      <a:avLst/>
                    </a:prstGeom>
                  </pic:spPr>
                </pic:pic>
              </a:graphicData>
            </a:graphic>
            <wp14:sizeRelV relativeFrom="margin">
              <wp14:pctHeight>0</wp14:pctHeight>
            </wp14:sizeRelV>
          </wp:anchor>
        </w:drawing>
      </w:r>
      <w:r w:rsidR="00112BE4" w:rsidRPr="008D1D7C">
        <w:rPr>
          <w:noProof/>
          <w:lang w:eastAsia="hr-HR"/>
        </w:rPr>
        <mc:AlternateContent>
          <mc:Choice Requires="wps">
            <w:drawing>
              <wp:anchor distT="0" distB="0" distL="114300" distR="114300" simplePos="0" relativeHeight="251679232" behindDoc="1" locked="0" layoutInCell="1" allowOverlap="1" wp14:anchorId="56987944" wp14:editId="3BC3CAFD">
                <wp:simplePos x="0" y="0"/>
                <wp:positionH relativeFrom="column">
                  <wp:posOffset>0</wp:posOffset>
                </wp:positionH>
                <wp:positionV relativeFrom="paragraph">
                  <wp:posOffset>8306435</wp:posOffset>
                </wp:positionV>
                <wp:extent cx="6480810" cy="635"/>
                <wp:effectExtent l="0" t="0" r="0" b="0"/>
                <wp:wrapNone/>
                <wp:docPr id="367" name="Text Box 367"/>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7EB70AFC" w14:textId="574B88D6" w:rsidR="00393090" w:rsidRPr="005158B6" w:rsidRDefault="00393090" w:rsidP="00E6126B">
                            <w:pPr>
                              <w:pStyle w:val="Caption"/>
                              <w:rPr>
                                <w:noProof/>
                              </w:rPr>
                            </w:pPr>
                            <w:bookmarkStart w:id="140" w:name="_Toc52484745"/>
                            <w:r>
                              <w:t xml:space="preserve">Slika </w:t>
                            </w:r>
                            <w:fldSimple w:instr=" SEQ Slika \* ARABIC ">
                              <w:r>
                                <w:rPr>
                                  <w:noProof/>
                                </w:rPr>
                                <w:t>21</w:t>
                              </w:r>
                            </w:fldSimple>
                            <w:r w:rsidRPr="00B6707D">
                              <w:rPr>
                                <w:noProof/>
                              </w:rPr>
                              <w:t xml:space="preserve"> –</w:t>
                            </w:r>
                            <w:r>
                              <w:rPr>
                                <w:noProof/>
                              </w:rPr>
                              <w:t xml:space="preserve"> Sakrivanje bilješki</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87944" id="Text Box 367" o:spid="_x0000_s1063" type="#_x0000_t202" style="position:absolute;left:0;text-align:left;margin-left:0;margin-top:654.05pt;width:510.3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" stroked="f">
                <v:textbox style="mso-fit-shape-to-text:t" inset="0,0,0,0">
                  <w:txbxContent>
                    <w:p w14:paraId="7EB70AFC" w14:textId="574B88D6" w:rsidR="00393090" w:rsidRPr="005158B6" w:rsidRDefault="00393090" w:rsidP="00E6126B">
                      <w:pPr>
                        <w:pStyle w:val="Caption"/>
                        <w:rPr>
                          <w:noProof/>
                        </w:rPr>
                      </w:pPr>
                      <w:bookmarkStart w:id="141" w:name="_Toc52484745"/>
                      <w:r>
                        <w:t xml:space="preserve">Slika </w:t>
                      </w:r>
                      <w:fldSimple w:instr=" SEQ Slika \* ARABIC ">
                        <w:r>
                          <w:rPr>
                            <w:noProof/>
                          </w:rPr>
                          <w:t>21</w:t>
                        </w:r>
                      </w:fldSimple>
                      <w:r w:rsidRPr="00B6707D">
                        <w:rPr>
                          <w:noProof/>
                        </w:rPr>
                        <w:t xml:space="preserve"> –</w:t>
                      </w:r>
                      <w:r>
                        <w:rPr>
                          <w:noProof/>
                        </w:rPr>
                        <w:t xml:space="preserve"> Sakrivanje bilješki</w:t>
                      </w:r>
                      <w:bookmarkEnd w:id="141"/>
                    </w:p>
                  </w:txbxContent>
                </v:textbox>
              </v:shape>
            </w:pict>
          </mc:Fallback>
        </mc:AlternateContent>
      </w:r>
      <w:r w:rsidR="00790329" w:rsidRPr="008D1D7C">
        <w:rPr>
          <w:noProof/>
          <w:lang w:eastAsia="hr-HR"/>
        </w:rPr>
        <mc:AlternateContent>
          <mc:Choice Requires="wps">
            <w:drawing>
              <wp:anchor distT="45720" distB="45720" distL="114300" distR="114300" simplePos="0" relativeHeight="251599360" behindDoc="1" locked="0" layoutInCell="1" allowOverlap="1" wp14:anchorId="43AB307E" wp14:editId="6A4B2F33">
                <wp:simplePos x="0" y="0"/>
                <wp:positionH relativeFrom="margin">
                  <wp:align>center</wp:align>
                </wp:positionH>
                <wp:positionV relativeFrom="paragraph">
                  <wp:posOffset>2788929</wp:posOffset>
                </wp:positionV>
                <wp:extent cx="2360930" cy="423080"/>
                <wp:effectExtent l="0" t="0" r="0" b="0"/>
                <wp:wrapNone/>
                <wp:docPr id="197" name="Tekstni okvi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23080"/>
                        </a:xfrm>
                        <a:prstGeom prst="rect">
                          <a:avLst/>
                        </a:prstGeom>
                        <a:solidFill>
                          <a:srgbClr val="FFFFFF"/>
                        </a:solidFill>
                        <a:ln w="9525">
                          <a:noFill/>
                          <a:miter lim="800000"/>
                          <a:headEnd/>
                          <a:tailEnd/>
                        </a:ln>
                      </wps:spPr>
                      <wps:txbx>
                        <w:txbxContent>
                          <w:p w14:paraId="58FB98A3" w14:textId="1CE16C26" w:rsidR="00393090" w:rsidRDefault="00393090" w:rsidP="00790329">
                            <w:pPr>
                              <w:jc w:val="center"/>
                            </w:pPr>
                            <w:r>
                              <w:rPr>
                                <w:rFonts w:ascii="Trebuchet MS" w:hAnsi="Trebuchet MS"/>
                                <w:color w:val="E3E3E3"/>
                                <w:sz w:val="50"/>
                                <w:szCs w:val="50"/>
                                <w:shd w:val="clear" w:color="auto" w:fill="FFFFFF"/>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3AB307E" id="Tekstni okvir 2" o:spid="_x0000_s1064" type="#_x0000_t202" style="position:absolute;left:0;text-align:left;margin-left:0;margin-top:219.6pt;width:185.9pt;height:33.3pt;z-index:-25171712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" stroked="f">
                <v:textbox>
                  <w:txbxContent>
                    <w:p w14:paraId="58FB98A3" w14:textId="1CE16C26" w:rsidR="00393090" w:rsidRDefault="00393090" w:rsidP="00790329">
                      <w:pPr>
                        <w:jc w:val="center"/>
                      </w:pPr>
                      <w:r>
                        <w:rPr>
                          <w:rFonts w:ascii="Trebuchet MS" w:hAnsi="Trebuchet MS"/>
                          <w:color w:val="E3E3E3"/>
                          <w:sz w:val="50"/>
                          <w:szCs w:val="50"/>
                          <w:shd w:val="clear" w:color="auto" w:fill="FFFFFF"/>
                        </w:rPr>
                        <w:t>«•»</w:t>
                      </w:r>
                    </w:p>
                  </w:txbxContent>
                </v:textbox>
                <w10:wrap anchorx="margin"/>
              </v:shape>
            </w:pict>
          </mc:Fallback>
        </mc:AlternateContent>
      </w:r>
      <w:r w:rsidR="00CC1433" w:rsidRPr="008D1D7C">
        <w:br w:type="page"/>
      </w:r>
    </w:p>
    <w:p w14:paraId="642F7F7E" w14:textId="0437319D" w:rsidR="00CC7F8E" w:rsidRPr="008D1D7C" w:rsidRDefault="00CC7F8E" w:rsidP="00CC7F8E">
      <w:pPr>
        <w:pStyle w:val="Heading2"/>
      </w:pPr>
      <w:bookmarkStart w:id="142" w:name="_Toc52484675"/>
      <w:r w:rsidRPr="008D1D7C">
        <w:lastRenderedPageBreak/>
        <w:t>Ispiti</w:t>
      </w:r>
      <w:bookmarkEnd w:id="142"/>
    </w:p>
    <w:p w14:paraId="1E299ED6" w14:textId="591254F9" w:rsidR="00CC7F8E" w:rsidRPr="008D1D7C" w:rsidRDefault="00CC7F8E" w:rsidP="00803B28">
      <w:r w:rsidRPr="008D1D7C">
        <w:t xml:space="preserve">U ovom poglavlju opisuju se sve dodatne mogućnosti na stranici </w:t>
      </w:r>
      <w:r w:rsidR="00C73BF4">
        <w:t>ispita (</w:t>
      </w:r>
      <w:r w:rsidR="00C73BF4" w:rsidRPr="00C73BF4">
        <w:t>/</w:t>
      </w:r>
      <w:proofErr w:type="spellStart"/>
      <w:r w:rsidR="00C73BF4" w:rsidRPr="00C73BF4">
        <w:t>exam</w:t>
      </w:r>
      <w:proofErr w:type="spellEnd"/>
      <w:r w:rsidR="00C73BF4">
        <w:t>).</w:t>
      </w:r>
    </w:p>
    <w:p w14:paraId="3374D14A" w14:textId="3A6B98B8" w:rsidR="002E6E28" w:rsidRPr="008D1D7C" w:rsidRDefault="00CC7F8E" w:rsidP="00803B28">
      <w:r w:rsidRPr="008D1D7C">
        <w:t xml:space="preserve">Kad je opcija „Školski kalendar“ omogućena, umjesto popisa s datumima ispita prikazuje se školski kalendar. Sastoji se od 10 mjeseci, odnosno jedne školske godine počevši od rujna, a završava </w:t>
      </w:r>
      <w:r w:rsidR="00803B28" w:rsidRPr="008D1D7C">
        <w:t xml:space="preserve">u </w:t>
      </w:r>
      <w:r w:rsidR="00014BCC" w:rsidRPr="008D1D7C">
        <w:t>lipnj</w:t>
      </w:r>
      <w:r w:rsidR="00803B28" w:rsidRPr="008D1D7C">
        <w:t>u</w:t>
      </w:r>
      <w:r w:rsidRPr="008D1D7C">
        <w:t xml:space="preserve"> sljedeć</w:t>
      </w:r>
      <w:r w:rsidR="00803B28" w:rsidRPr="008D1D7C">
        <w:t>e</w:t>
      </w:r>
      <w:r w:rsidRPr="008D1D7C">
        <w:t xml:space="preserve"> godin</w:t>
      </w:r>
      <w:r w:rsidR="00803B28" w:rsidRPr="008D1D7C">
        <w:t>e.</w:t>
      </w:r>
    </w:p>
    <w:p w14:paraId="59C3B28D" w14:textId="4F4CA9F8" w:rsidR="002E6E28" w:rsidRPr="008D1D7C" w:rsidRDefault="002E6E28" w:rsidP="002E6E28">
      <w:pPr>
        <w:pStyle w:val="Heading3"/>
      </w:pPr>
      <w:bookmarkStart w:id="143" w:name="_Toc52484676"/>
      <w:r w:rsidRPr="008D1D7C">
        <w:t>Mjeseci</w:t>
      </w:r>
      <w:bookmarkEnd w:id="143"/>
    </w:p>
    <w:p w14:paraId="2039FA0D" w14:textId="3A50F324" w:rsidR="002E6E28" w:rsidRPr="008D1D7C" w:rsidRDefault="00CC7F8E" w:rsidP="00803B28">
      <w:r w:rsidRPr="008D1D7C">
        <w:t xml:space="preserve">Prilikom otvaranja kalendara, automatski se otvara tekući mjesec s tekućim datumom. Odmah ispod </w:t>
      </w:r>
      <w:r w:rsidR="00C16CD0" w:rsidRPr="008D1D7C">
        <w:t xml:space="preserve">kartica </w:t>
      </w:r>
      <w:r w:rsidRPr="008D1D7C">
        <w:t xml:space="preserve">mjeseci nalazi se </w:t>
      </w:r>
      <w:proofErr w:type="spellStart"/>
      <w:r w:rsidRPr="008D1D7C">
        <w:t>progresna</w:t>
      </w:r>
      <w:proofErr w:type="spellEnd"/>
      <w:r w:rsidRPr="008D1D7C">
        <w:t xml:space="preserve"> linija koja označava koliki postotak školske godine je prijeđen. </w:t>
      </w:r>
      <w:r w:rsidR="00244AE5" w:rsidRPr="008D1D7C">
        <w:t>Ako</w:t>
      </w:r>
      <w:r w:rsidRPr="008D1D7C">
        <w:t xml:space="preserve"> se korisnik ne nalazi u periodu dostupnih datuma, školska godina je završena te se otvara prvi dan mjeseca rujna i </w:t>
      </w:r>
      <w:proofErr w:type="spellStart"/>
      <w:r w:rsidRPr="008D1D7C">
        <w:t>progresna</w:t>
      </w:r>
      <w:proofErr w:type="spellEnd"/>
      <w:r w:rsidRPr="008D1D7C">
        <w:t xml:space="preserve"> linija je potpuna.</w:t>
      </w:r>
      <w:r w:rsidR="00E7338D" w:rsidRPr="008D1D7C">
        <w:t xml:space="preserve"> </w:t>
      </w:r>
      <w:r w:rsidR="0052670E" w:rsidRPr="008D1D7C">
        <w:t>Mjesece je moguće mijenjati klikom na mjesec u kartic</w:t>
      </w:r>
      <w:r w:rsidR="00FA0DB9" w:rsidRPr="008D1D7C">
        <w:t>ama</w:t>
      </w:r>
      <w:r w:rsidR="0052670E" w:rsidRPr="008D1D7C">
        <w:t>.</w:t>
      </w:r>
    </w:p>
    <w:p w14:paraId="3E3BC187" w14:textId="0CB957BB" w:rsidR="002E6E28" w:rsidRPr="008D1D7C" w:rsidRDefault="0048304B" w:rsidP="002E6E28">
      <w:pPr>
        <w:pStyle w:val="Heading3"/>
      </w:pPr>
      <w:bookmarkStart w:id="144" w:name="_Toc52484677"/>
      <w:r w:rsidRPr="008D1D7C">
        <w:t>Datumi</w:t>
      </w:r>
      <w:bookmarkEnd w:id="144"/>
    </w:p>
    <w:p w14:paraId="39057D17" w14:textId="00CF107A" w:rsidR="003E694E" w:rsidRPr="008D1D7C" w:rsidRDefault="00E7338D" w:rsidP="00803B28">
      <w:r w:rsidRPr="008D1D7C">
        <w:t>Svaki datum može se otvoriti</w:t>
      </w:r>
      <w:r w:rsidR="000E4236" w:rsidRPr="008D1D7C">
        <w:t xml:space="preserve"> klikom na njega. Naslov svakog datuma sadrži današnji dan,</w:t>
      </w:r>
      <w:r w:rsidR="00803B28" w:rsidRPr="008D1D7C">
        <w:t xml:space="preserve"> </w:t>
      </w:r>
      <w:r w:rsidR="000E4236" w:rsidRPr="008D1D7C">
        <w:t>datum i udaljenost od današnjeg datuma. Bilješka datuma nalazi se ispod naslova.</w:t>
      </w:r>
      <w:r w:rsidR="00FA0DB9" w:rsidRPr="008D1D7C">
        <w:t xml:space="preserve"> </w:t>
      </w:r>
      <w:r w:rsidR="002E6E28" w:rsidRPr="008D1D7C">
        <w:t xml:space="preserve">Ispiti na kalendaru su spremljeni kao „važno“. </w:t>
      </w:r>
    </w:p>
    <w:p w14:paraId="3E64E3B3" w14:textId="31DE75B7" w:rsidR="000E4236" w:rsidRPr="008D1D7C" w:rsidRDefault="00112BE4" w:rsidP="00803B28">
      <w:r w:rsidRPr="008D1D7C">
        <w:rPr>
          <w:noProof/>
          <w:lang w:eastAsia="hr-HR"/>
        </w:rPr>
        <mc:AlternateContent>
          <mc:Choice Requires="wpg">
            <w:drawing>
              <wp:anchor distT="0" distB="0" distL="114300" distR="114300" simplePos="0" relativeHeight="251606528" behindDoc="1" locked="0" layoutInCell="1" allowOverlap="1" wp14:anchorId="234DC81D" wp14:editId="12A77FD2">
                <wp:simplePos x="0" y="0"/>
                <wp:positionH relativeFrom="column">
                  <wp:posOffset>4047518</wp:posOffset>
                </wp:positionH>
                <wp:positionV relativeFrom="paragraph">
                  <wp:posOffset>497</wp:posOffset>
                </wp:positionV>
                <wp:extent cx="1536451" cy="1212684"/>
                <wp:effectExtent l="0" t="0" r="6985" b="6985"/>
                <wp:wrapNone/>
                <wp:docPr id="201" name="Group 201"/>
                <wp:cNvGraphicFramePr/>
                <a:graphic xmlns:a="http://schemas.openxmlformats.org/drawingml/2006/main">
                  <a:graphicData uri="http://schemas.microsoft.com/office/word/2010/wordprocessingGroup">
                    <wpg:wgp>
                      <wpg:cNvGrpSpPr/>
                      <wpg:grpSpPr>
                        <a:xfrm>
                          <a:off x="0" y="0"/>
                          <a:ext cx="1536451" cy="1212684"/>
                          <a:chOff x="0" y="0"/>
                          <a:chExt cx="1536451" cy="1212684"/>
                        </a:xfrm>
                      </wpg:grpSpPr>
                      <pic:pic xmlns:pic="http://schemas.openxmlformats.org/drawingml/2006/picture">
                        <pic:nvPicPr>
                          <pic:cNvPr id="202" name="Slika 4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511935" cy="603250"/>
                          </a:xfrm>
                          <a:prstGeom prst="rect">
                            <a:avLst/>
                          </a:prstGeom>
                        </pic:spPr>
                      </pic:pic>
                      <pic:pic xmlns:pic="http://schemas.openxmlformats.org/drawingml/2006/picture">
                        <pic:nvPicPr>
                          <pic:cNvPr id="203" name="Slika 4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9756" y="636104"/>
                            <a:ext cx="1496695" cy="576580"/>
                          </a:xfrm>
                          <a:prstGeom prst="rect">
                            <a:avLst/>
                          </a:prstGeom>
                        </pic:spPr>
                      </pic:pic>
                    </wpg:wgp>
                  </a:graphicData>
                </a:graphic>
              </wp:anchor>
            </w:drawing>
          </mc:Choice>
          <mc:Fallback xmlns:w16="http://schemas.microsoft.com/office/word/2018/wordml" xmlns:w16cex="http://schemas.microsoft.com/office/word/2018/wordml/cex">
            <w:pict>
              <v:group w14:anchorId="53F81067" id="Group 201" o:spid="_x0000_s1026" style="position:absolute;margin-left:318.7pt;margin-top:.05pt;width:121pt;height:95.5pt;z-index:-251709952" coordsize="15364,12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">
                <v:shape id="Slika 44" o:spid="_x0000_s1027" type="#_x0000_t75" style="position:absolute;width:15119;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">
                  <v:imagedata r:id="rId128" o:title=""/>
                </v:shape>
                <v:shape id="Slika 48" o:spid="_x0000_s1028" type="#_x0000_t75" style="position:absolute;left:397;top:6361;width:14967;height:5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">
                  <v:imagedata r:id="rId129" o:title=""/>
                </v:shape>
              </v:group>
            </w:pict>
          </mc:Fallback>
        </mc:AlternateContent>
      </w:r>
      <w:r w:rsidR="0048304B" w:rsidRPr="008D1D7C">
        <w:br/>
      </w:r>
      <w:r w:rsidR="003E694E" w:rsidRPr="008D1D7C">
        <w:t>D</w:t>
      </w:r>
      <w:r w:rsidR="002E6E28" w:rsidRPr="008D1D7C">
        <w:t>atumi</w:t>
      </w:r>
      <w:r w:rsidR="003E694E" w:rsidRPr="008D1D7C">
        <w:t xml:space="preserve"> </w:t>
      </w:r>
      <w:r w:rsidR="002E6E28" w:rsidRPr="008D1D7C">
        <w:t>s ispito</w:t>
      </w:r>
      <w:r w:rsidR="00CC5098" w:rsidRPr="008D1D7C">
        <w:t xml:space="preserve">m </w:t>
      </w:r>
      <w:r w:rsidR="003E694E" w:rsidRPr="008D1D7C">
        <w:t>označeni su</w:t>
      </w:r>
      <w:r w:rsidR="002E6E28" w:rsidRPr="008D1D7C">
        <w:t xml:space="preserve"> crven</w:t>
      </w:r>
      <w:r w:rsidR="003E694E" w:rsidRPr="008D1D7C">
        <w:t>om</w:t>
      </w:r>
      <w:r w:rsidR="002E6E28" w:rsidRPr="008D1D7C">
        <w:t xml:space="preserve"> točkic</w:t>
      </w:r>
      <w:r w:rsidR="003E694E" w:rsidRPr="008D1D7C">
        <w:t>om</w:t>
      </w:r>
      <w:r w:rsidR="0048304B" w:rsidRPr="008D1D7C">
        <w:t>:</w:t>
      </w:r>
    </w:p>
    <w:p w14:paraId="744C03C7" w14:textId="191E4A49" w:rsidR="00CC5098" w:rsidRPr="008D1D7C" w:rsidRDefault="00CC5098" w:rsidP="00803B28"/>
    <w:p w14:paraId="0853CE9F" w14:textId="3EC84E14" w:rsidR="00CC5098" w:rsidRPr="008D1D7C" w:rsidRDefault="0048304B" w:rsidP="00803B28">
      <w:r w:rsidRPr="008D1D7C">
        <w:t>Ostale bilješke označene su plavom točkicom:</w:t>
      </w:r>
    </w:p>
    <w:p w14:paraId="32B2830D" w14:textId="3E56B423" w:rsidR="00CC5098" w:rsidRPr="008D1D7C" w:rsidRDefault="00112BE4" w:rsidP="00803B28">
      <w:r w:rsidRPr="008D1D7C">
        <w:rPr>
          <w:noProof/>
          <w:lang w:eastAsia="hr-HR"/>
        </w:rPr>
        <mc:AlternateContent>
          <mc:Choice Requires="wps">
            <w:drawing>
              <wp:anchor distT="0" distB="0" distL="114300" distR="114300" simplePos="0" relativeHeight="251680256" behindDoc="1" locked="0" layoutInCell="1" allowOverlap="1" wp14:anchorId="3027BC96" wp14:editId="3EDF5236">
                <wp:simplePos x="0" y="0"/>
                <wp:positionH relativeFrom="column">
                  <wp:posOffset>3482975</wp:posOffset>
                </wp:positionH>
                <wp:positionV relativeFrom="paragraph">
                  <wp:posOffset>164631</wp:posOffset>
                </wp:positionV>
                <wp:extent cx="2623930" cy="635"/>
                <wp:effectExtent l="0" t="0" r="5080" b="0"/>
                <wp:wrapNone/>
                <wp:docPr id="369" name="Text Box 369"/>
                <wp:cNvGraphicFramePr/>
                <a:graphic xmlns:a="http://schemas.openxmlformats.org/drawingml/2006/main">
                  <a:graphicData uri="http://schemas.microsoft.com/office/word/2010/wordprocessingShape">
                    <wps:wsp>
                      <wps:cNvSpPr txBox="1"/>
                      <wps:spPr>
                        <a:xfrm>
                          <a:off x="0" y="0"/>
                          <a:ext cx="2623930" cy="635"/>
                        </a:xfrm>
                        <a:prstGeom prst="rect">
                          <a:avLst/>
                        </a:prstGeom>
                        <a:solidFill>
                          <a:prstClr val="white"/>
                        </a:solidFill>
                        <a:ln>
                          <a:noFill/>
                        </a:ln>
                      </wps:spPr>
                      <wps:txbx>
                        <w:txbxContent>
                          <w:p w14:paraId="749D4FEF" w14:textId="094DAC22" w:rsidR="00393090" w:rsidRPr="006E493B" w:rsidRDefault="00393090" w:rsidP="00E6126B">
                            <w:pPr>
                              <w:pStyle w:val="Caption"/>
                              <w:rPr>
                                <w:noProof/>
                              </w:rPr>
                            </w:pPr>
                            <w:bookmarkStart w:id="145" w:name="_Toc52484746"/>
                            <w:r>
                              <w:t xml:space="preserve">Slika </w:t>
                            </w:r>
                            <w:fldSimple w:instr=" SEQ Slika \* ARABIC ">
                              <w:r>
                                <w:rPr>
                                  <w:noProof/>
                                </w:rPr>
                                <w:t>22</w:t>
                              </w:r>
                            </w:fldSimple>
                            <w:r w:rsidRPr="00B6707D">
                              <w:rPr>
                                <w:noProof/>
                              </w:rPr>
                              <w:t xml:space="preserve"> –</w:t>
                            </w:r>
                            <w:r>
                              <w:rPr>
                                <w:noProof/>
                              </w:rPr>
                              <w:t xml:space="preserve"> </w:t>
                            </w:r>
                            <w:r>
                              <w:t>Datumi s bilješkom</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27BC96" id="Text Box 369" o:spid="_x0000_s1065" type="#_x0000_t202" style="position:absolute;left:0;text-align:left;margin-left:274.25pt;margin-top:12.95pt;width:206.6pt;height:.05pt;z-index:-25163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uXMAIAAGk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" stroked="f">
                <v:textbox style="mso-fit-shape-to-text:t" inset="0,0,0,0">
                  <w:txbxContent>
                    <w:p w14:paraId="749D4FEF" w14:textId="094DAC22" w:rsidR="00393090" w:rsidRPr="006E493B" w:rsidRDefault="00393090" w:rsidP="00E6126B">
                      <w:pPr>
                        <w:pStyle w:val="Caption"/>
                        <w:rPr>
                          <w:noProof/>
                        </w:rPr>
                      </w:pPr>
                      <w:bookmarkStart w:id="146" w:name="_Toc52484746"/>
                      <w:r>
                        <w:t xml:space="preserve">Slika </w:t>
                      </w:r>
                      <w:fldSimple w:instr=" SEQ Slika \* ARABIC ">
                        <w:r>
                          <w:rPr>
                            <w:noProof/>
                          </w:rPr>
                          <w:t>22</w:t>
                        </w:r>
                      </w:fldSimple>
                      <w:r w:rsidRPr="00B6707D">
                        <w:rPr>
                          <w:noProof/>
                        </w:rPr>
                        <w:t xml:space="preserve"> –</w:t>
                      </w:r>
                      <w:r>
                        <w:rPr>
                          <w:noProof/>
                        </w:rPr>
                        <w:t xml:space="preserve"> </w:t>
                      </w:r>
                      <w:r>
                        <w:t>Datumi s bilješkom</w:t>
                      </w:r>
                      <w:bookmarkEnd w:id="146"/>
                    </w:p>
                  </w:txbxContent>
                </v:textbox>
              </v:shape>
            </w:pict>
          </mc:Fallback>
        </mc:AlternateContent>
      </w:r>
    </w:p>
    <w:p w14:paraId="0C0C538D" w14:textId="77777777" w:rsidR="00112BE4" w:rsidRPr="008D1D7C" w:rsidRDefault="00112BE4" w:rsidP="00803B28"/>
    <w:p w14:paraId="595A13A4" w14:textId="77777777" w:rsidR="00112BE4" w:rsidRPr="008D1D7C" w:rsidRDefault="00112BE4" w:rsidP="00803B28"/>
    <w:p w14:paraId="5B7814F9" w14:textId="77777777" w:rsidR="00112BE4" w:rsidRPr="008D1D7C" w:rsidRDefault="00112BE4" w:rsidP="00803B28"/>
    <w:p w14:paraId="50369E4C" w14:textId="6FB059F6" w:rsidR="003E694E" w:rsidRPr="008D1D7C" w:rsidRDefault="003E694E" w:rsidP="00803B28">
      <w:r w:rsidRPr="008D1D7C">
        <w:t xml:space="preserve">Ako postoji korisnikov rođendan u kalendaru, označen je s </w:t>
      </w:r>
      <w:proofErr w:type="spellStart"/>
      <w:r w:rsidRPr="008D1D7C">
        <w:t>tort</w:t>
      </w:r>
      <w:r w:rsidR="001754AA" w:rsidRPr="008D1D7C">
        <w:t>icom</w:t>
      </w:r>
      <w:proofErr w:type="spellEnd"/>
      <w:r w:rsidR="00D258A1" w:rsidRPr="008D1D7C">
        <w:t xml:space="preserve"> koja dolazi iza spremljene točkice</w:t>
      </w:r>
      <w:r w:rsidRPr="008D1D7C">
        <w:t xml:space="preserve">. Tada naslov datuma </w:t>
      </w:r>
      <w:r w:rsidR="009C161C" w:rsidRPr="008D1D7C">
        <w:t>uključuje korisnikov rođendan:</w:t>
      </w:r>
    </w:p>
    <w:p w14:paraId="133FB080" w14:textId="44C0AA18" w:rsidR="009C161C" w:rsidRPr="008D1D7C" w:rsidRDefault="00112BE4" w:rsidP="00803B28">
      <w:r w:rsidRPr="008D1D7C">
        <w:rPr>
          <w:noProof/>
          <w:lang w:eastAsia="hr-HR"/>
        </w:rPr>
        <mc:AlternateContent>
          <mc:Choice Requires="wps">
            <w:drawing>
              <wp:anchor distT="0" distB="0" distL="114300" distR="114300" simplePos="0" relativeHeight="251681280" behindDoc="1" locked="0" layoutInCell="1" allowOverlap="1" wp14:anchorId="2E4A3A8E" wp14:editId="1861C0EE">
                <wp:simplePos x="0" y="0"/>
                <wp:positionH relativeFrom="column">
                  <wp:posOffset>2540</wp:posOffset>
                </wp:positionH>
                <wp:positionV relativeFrom="paragraph">
                  <wp:posOffset>788035</wp:posOffset>
                </wp:positionV>
                <wp:extent cx="6359525" cy="635"/>
                <wp:effectExtent l="0" t="0" r="0" b="0"/>
                <wp:wrapNone/>
                <wp:docPr id="370" name="Text Box 370"/>
                <wp:cNvGraphicFramePr/>
                <a:graphic xmlns:a="http://schemas.openxmlformats.org/drawingml/2006/main">
                  <a:graphicData uri="http://schemas.microsoft.com/office/word/2010/wordprocessingShape">
                    <wps:wsp>
                      <wps:cNvSpPr txBox="1"/>
                      <wps:spPr>
                        <a:xfrm>
                          <a:off x="0" y="0"/>
                          <a:ext cx="6359525" cy="635"/>
                        </a:xfrm>
                        <a:prstGeom prst="rect">
                          <a:avLst/>
                        </a:prstGeom>
                        <a:solidFill>
                          <a:prstClr val="white"/>
                        </a:solidFill>
                        <a:ln>
                          <a:noFill/>
                        </a:ln>
                      </wps:spPr>
                      <wps:txbx>
                        <w:txbxContent>
                          <w:p w14:paraId="4AD53015" w14:textId="578CCEED" w:rsidR="00393090" w:rsidRPr="004B3F70" w:rsidRDefault="00393090" w:rsidP="00E6126B">
                            <w:pPr>
                              <w:pStyle w:val="Caption"/>
                              <w:rPr>
                                <w:noProof/>
                              </w:rPr>
                            </w:pPr>
                            <w:bookmarkStart w:id="147" w:name="_Toc52484747"/>
                            <w:r>
                              <w:t xml:space="preserve">Slika </w:t>
                            </w:r>
                            <w:fldSimple w:instr=" SEQ Slika \* ARABIC ">
                              <w:r>
                                <w:rPr>
                                  <w:noProof/>
                                </w:rPr>
                                <w:t>23</w:t>
                              </w:r>
                            </w:fldSimple>
                            <w:r w:rsidRPr="00B6707D">
                              <w:rPr>
                                <w:noProof/>
                              </w:rPr>
                              <w:t xml:space="preserve"> –</w:t>
                            </w:r>
                            <w:r>
                              <w:rPr>
                                <w:noProof/>
                              </w:rPr>
                              <w:t xml:space="preserve"> Datum rođendana</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A3A8E" id="Text Box 370" o:spid="_x0000_s1066" type="#_x0000_t202" style="position:absolute;left:0;text-align:left;margin-left:.2pt;margin-top:62.05pt;width:500.75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" stroked="f">
                <v:textbox style="mso-fit-shape-to-text:t" inset="0,0,0,0">
                  <w:txbxContent>
                    <w:p w14:paraId="4AD53015" w14:textId="578CCEED" w:rsidR="00393090" w:rsidRPr="004B3F70" w:rsidRDefault="00393090" w:rsidP="00E6126B">
                      <w:pPr>
                        <w:pStyle w:val="Caption"/>
                        <w:rPr>
                          <w:noProof/>
                        </w:rPr>
                      </w:pPr>
                      <w:bookmarkStart w:id="148" w:name="_Toc52484747"/>
                      <w:r>
                        <w:t xml:space="preserve">Slika </w:t>
                      </w:r>
                      <w:fldSimple w:instr=" SEQ Slika \* ARABIC ">
                        <w:r>
                          <w:rPr>
                            <w:noProof/>
                          </w:rPr>
                          <w:t>23</w:t>
                        </w:r>
                      </w:fldSimple>
                      <w:r w:rsidRPr="00B6707D">
                        <w:rPr>
                          <w:noProof/>
                        </w:rPr>
                        <w:t xml:space="preserve"> –</w:t>
                      </w:r>
                      <w:r>
                        <w:rPr>
                          <w:noProof/>
                        </w:rPr>
                        <w:t xml:space="preserve"> Datum rođendana</w:t>
                      </w:r>
                      <w:bookmarkEnd w:id="148"/>
                    </w:p>
                  </w:txbxContent>
                </v:textbox>
              </v:shape>
            </w:pict>
          </mc:Fallback>
        </mc:AlternateContent>
      </w:r>
      <w:r w:rsidR="00A03449" w:rsidRPr="008D1D7C">
        <w:rPr>
          <w:noProof/>
          <w:lang w:eastAsia="hr-HR"/>
        </w:rPr>
        <mc:AlternateContent>
          <mc:Choice Requires="wpg">
            <w:drawing>
              <wp:anchor distT="0" distB="0" distL="114300" distR="114300" simplePos="0" relativeHeight="251607552" behindDoc="1" locked="0" layoutInCell="1" allowOverlap="1" wp14:anchorId="24795D1B" wp14:editId="79331FBB">
                <wp:simplePos x="0" y="0"/>
                <wp:positionH relativeFrom="column">
                  <wp:posOffset>3079</wp:posOffset>
                </wp:positionH>
                <wp:positionV relativeFrom="paragraph">
                  <wp:posOffset>179525</wp:posOffset>
                </wp:positionV>
                <wp:extent cx="6359873" cy="551815"/>
                <wp:effectExtent l="0" t="0" r="3175" b="635"/>
                <wp:wrapNone/>
                <wp:docPr id="204" name="Grupa 325"/>
                <wp:cNvGraphicFramePr/>
                <a:graphic xmlns:a="http://schemas.openxmlformats.org/drawingml/2006/main">
                  <a:graphicData uri="http://schemas.microsoft.com/office/word/2010/wordprocessingGroup">
                    <wpg:wgp>
                      <wpg:cNvGrpSpPr/>
                      <wpg:grpSpPr>
                        <a:xfrm>
                          <a:off x="0" y="0"/>
                          <a:ext cx="6359873" cy="551815"/>
                          <a:chOff x="0" y="0"/>
                          <a:chExt cx="6359873" cy="551815"/>
                        </a:xfrm>
                      </wpg:grpSpPr>
                      <pic:pic xmlns:pic="http://schemas.openxmlformats.org/drawingml/2006/picture">
                        <pic:nvPicPr>
                          <pic:cNvPr id="206" name="Slika 5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2544793" y="120770"/>
                            <a:ext cx="3815080" cy="318135"/>
                          </a:xfrm>
                          <a:prstGeom prst="rect">
                            <a:avLst/>
                          </a:prstGeom>
                        </pic:spPr>
                      </pic:pic>
                      <pic:pic xmlns:pic="http://schemas.openxmlformats.org/drawingml/2006/picture">
                        <pic:nvPicPr>
                          <pic:cNvPr id="207" name="Slika 50"/>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497330" cy="551815"/>
                          </a:xfrm>
                          <a:prstGeom prst="rect">
                            <a:avLst/>
                          </a:prstGeom>
                        </pic:spPr>
                      </pic:pic>
                      <pic:pic xmlns:pic="http://schemas.openxmlformats.org/drawingml/2006/picture">
                        <pic:nvPicPr>
                          <pic:cNvPr id="208" name="Picture 14"/>
                          <pic:cNvPicPr>
                            <a:picLocks noChangeAspect="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16200000">
                            <a:off x="1837427" y="120770"/>
                            <a:ext cx="309245" cy="309245"/>
                          </a:xfrm>
                          <a:prstGeom prst="rect">
                            <a:avLst/>
                          </a:prstGeom>
                          <a:noFill/>
                          <a:ln>
                            <a:noFill/>
                          </a:ln>
                        </pic:spPr>
                      </pic:pic>
                    </wpg:wgp>
                  </a:graphicData>
                </a:graphic>
              </wp:anchor>
            </w:drawing>
          </mc:Choice>
          <mc:Fallback xmlns:w16="http://schemas.microsoft.com/office/word/2018/wordml" xmlns:w16cex="http://schemas.microsoft.com/office/word/2018/wordml/cex">
            <w:pict>
              <v:group w14:anchorId="70A47B6F" id="Grupa 325" o:spid="_x0000_s1026" style="position:absolute;margin-left:.25pt;margin-top:14.15pt;width:500.8pt;height:43.45pt;z-index:-251708928" coordsize="63598,5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">
                <v:shape id="Slika 51" o:spid="_x0000_s1027" type="#_x0000_t75" style="position:absolute;left:25447;top:1207;width:38151;height:3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">
                  <v:imagedata r:id="rId133" o:title=""/>
                </v:shape>
                <v:shape id="Slika 50" o:spid="_x0000_s1028" type="#_x0000_t75" style="position:absolute;width:14973;height:5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">
                  <v:imagedata r:id="rId134" o:title=""/>
                </v:shape>
                <v:shape id="Picture 14" o:spid="_x0000_s1029" type="#_x0000_t75" style="position:absolute;left:18373;top:1208;width:3093;height:30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">
                  <v:imagedata r:id="rId135" o:title=""/>
                </v:shape>
              </v:group>
            </w:pict>
          </mc:Fallback>
        </mc:AlternateContent>
      </w:r>
    </w:p>
    <w:p w14:paraId="221E6101" w14:textId="7F20A7B8" w:rsidR="009C161C" w:rsidRPr="008D1D7C" w:rsidRDefault="009C161C" w:rsidP="00803B28"/>
    <w:p w14:paraId="3C576300" w14:textId="4FEDEDFB" w:rsidR="009C161C" w:rsidRPr="008D1D7C" w:rsidRDefault="009C161C" w:rsidP="00803B28"/>
    <w:p w14:paraId="75CF9D60" w14:textId="77777777" w:rsidR="00112BE4" w:rsidRPr="008D1D7C" w:rsidRDefault="00112BE4" w:rsidP="00803B28"/>
    <w:p w14:paraId="0FC3A86F" w14:textId="28060E19" w:rsidR="00F81547" w:rsidRPr="008D1D7C" w:rsidRDefault="00D258A1" w:rsidP="00CC7F8E">
      <w:r w:rsidRPr="008D1D7C">
        <w:t>Na određeni datum nije moguće postaviti istovremeno crvenu i plavu točkicu, već spremanjem točkica mijenja boju u odnosu na odabranu opciju.</w:t>
      </w:r>
    </w:p>
    <w:p w14:paraId="65249050" w14:textId="77777777" w:rsidR="009664C8" w:rsidRPr="008D1D7C" w:rsidRDefault="009664C8" w:rsidP="00CC7F8E"/>
    <w:p w14:paraId="28E52A4B" w14:textId="0B579B71" w:rsidR="004E03C9" w:rsidRPr="008D1D7C" w:rsidRDefault="007A49CE" w:rsidP="00CC7F8E">
      <w:r w:rsidRPr="008D1D7C">
        <w:lastRenderedPageBreak/>
        <w:t>Na kalendaru su različitim stilom označeni određeni datumi</w:t>
      </w:r>
      <w:r w:rsidR="001754AA" w:rsidRPr="008D1D7C">
        <w:t>. Prema prioritetima, to su:</w:t>
      </w:r>
    </w:p>
    <w:p w14:paraId="7E009AED" w14:textId="31BBF9D2" w:rsidR="009664C8" w:rsidRPr="008D1D7C" w:rsidRDefault="009664C8" w:rsidP="00CC7F8E">
      <w:r w:rsidRPr="008D1D7C">
        <w:rPr>
          <w:noProof/>
          <w:lang w:eastAsia="hr-HR"/>
        </w:rPr>
        <w:drawing>
          <wp:anchor distT="0" distB="0" distL="114300" distR="114300" simplePos="0" relativeHeight="251608576" behindDoc="1" locked="0" layoutInCell="1" allowOverlap="1" wp14:anchorId="3DD41F64" wp14:editId="39554EC2">
            <wp:simplePos x="0" y="0"/>
            <wp:positionH relativeFrom="column">
              <wp:posOffset>672439</wp:posOffset>
            </wp:positionH>
            <wp:positionV relativeFrom="paragraph">
              <wp:posOffset>209728</wp:posOffset>
            </wp:positionV>
            <wp:extent cx="1164074" cy="397329"/>
            <wp:effectExtent l="0" t="0" r="0" b="3175"/>
            <wp:wrapNone/>
            <wp:docPr id="328"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164074" cy="3973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F77AC4" w14:textId="69500C99" w:rsidR="00E7338D" w:rsidRPr="008D1D7C" w:rsidRDefault="00654F93" w:rsidP="00507DBF">
      <w:pPr>
        <w:pStyle w:val="ListParagraph"/>
        <w:numPr>
          <w:ilvl w:val="0"/>
          <w:numId w:val="9"/>
        </w:numPr>
        <w:spacing w:line="480" w:lineRule="auto"/>
      </w:pPr>
      <w:r w:rsidRPr="008D1D7C">
        <w:rPr>
          <w:noProof/>
          <w:lang w:eastAsia="hr-HR"/>
        </w:rPr>
        <w:drawing>
          <wp:anchor distT="0" distB="0" distL="114300" distR="114300" simplePos="0" relativeHeight="251609600" behindDoc="1" locked="0" layoutInCell="1" allowOverlap="1" wp14:anchorId="69EE4C17" wp14:editId="18BB2BD7">
            <wp:simplePos x="0" y="0"/>
            <wp:positionH relativeFrom="column">
              <wp:posOffset>687646</wp:posOffset>
            </wp:positionH>
            <wp:positionV relativeFrom="paragraph">
              <wp:posOffset>229557</wp:posOffset>
            </wp:positionV>
            <wp:extent cx="1155821" cy="473528"/>
            <wp:effectExtent l="0" t="0" r="6350" b="3175"/>
            <wp:wrapNone/>
            <wp:docPr id="329" name="Slik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155821" cy="4735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03C9" w:rsidRPr="008D1D7C">
        <w:t xml:space="preserve"> </w:t>
      </w:r>
      <w:r w:rsidR="004E03C9" w:rsidRPr="008D1D7C">
        <w:tab/>
      </w:r>
      <w:r w:rsidR="00E7338D" w:rsidRPr="008D1D7C">
        <w:t>Plavi okvir</w:t>
      </w:r>
      <w:r w:rsidR="000E4236" w:rsidRPr="008D1D7C">
        <w:tab/>
      </w:r>
      <w:r w:rsidR="004E03C9" w:rsidRPr="008D1D7C">
        <w:tab/>
      </w:r>
      <w:r w:rsidR="00E7338D" w:rsidRPr="008D1D7C">
        <w:t>– Trenutno otvoren datum.</w:t>
      </w:r>
    </w:p>
    <w:p w14:paraId="1A4526D6" w14:textId="13F6D2A8" w:rsidR="0052670E" w:rsidRPr="008D1D7C" w:rsidRDefault="00654F93" w:rsidP="00507DBF">
      <w:pPr>
        <w:pStyle w:val="ListParagraph"/>
        <w:numPr>
          <w:ilvl w:val="0"/>
          <w:numId w:val="9"/>
        </w:numPr>
        <w:spacing w:line="480" w:lineRule="auto"/>
      </w:pPr>
      <w:r w:rsidRPr="008D1D7C">
        <w:rPr>
          <w:noProof/>
          <w:lang w:eastAsia="hr-HR"/>
        </w:rPr>
        <w:drawing>
          <wp:anchor distT="0" distB="0" distL="114300" distR="114300" simplePos="0" relativeHeight="251610624" behindDoc="1" locked="0" layoutInCell="1" allowOverlap="1" wp14:anchorId="7F536454" wp14:editId="5F8D95E5">
            <wp:simplePos x="0" y="0"/>
            <wp:positionH relativeFrom="column">
              <wp:posOffset>671771</wp:posOffset>
            </wp:positionH>
            <wp:positionV relativeFrom="paragraph">
              <wp:posOffset>264482</wp:posOffset>
            </wp:positionV>
            <wp:extent cx="1179830" cy="423545"/>
            <wp:effectExtent l="0" t="0" r="1270" b="0"/>
            <wp:wrapNone/>
            <wp:docPr id="333" name="Slika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179830" cy="423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03C9" w:rsidRPr="008D1D7C">
        <w:tab/>
      </w:r>
      <w:r w:rsidR="0052670E" w:rsidRPr="008D1D7C">
        <w:t>Zeleni okvir</w:t>
      </w:r>
      <w:r w:rsidR="00E7338D" w:rsidRPr="008D1D7C">
        <w:tab/>
      </w:r>
      <w:r w:rsidR="004E03C9" w:rsidRPr="008D1D7C">
        <w:tab/>
      </w:r>
      <w:r w:rsidR="0052670E" w:rsidRPr="008D1D7C">
        <w:t>– Današnji dan</w:t>
      </w:r>
      <w:r w:rsidR="009603B5" w:rsidRPr="008D1D7C">
        <w:t>.</w:t>
      </w:r>
    </w:p>
    <w:p w14:paraId="7AC6716C" w14:textId="53F166D3" w:rsidR="001754AA" w:rsidRPr="008D1D7C" w:rsidRDefault="004E03C9" w:rsidP="00507DBF">
      <w:pPr>
        <w:pStyle w:val="ListParagraph"/>
        <w:numPr>
          <w:ilvl w:val="0"/>
          <w:numId w:val="9"/>
        </w:numPr>
        <w:spacing w:line="480" w:lineRule="auto"/>
      </w:pPr>
      <w:r w:rsidRPr="008D1D7C">
        <w:tab/>
      </w:r>
      <w:r w:rsidR="009603B5" w:rsidRPr="008D1D7C">
        <w:t>Crveni okvir</w:t>
      </w:r>
      <w:r w:rsidRPr="008D1D7C">
        <w:tab/>
      </w:r>
      <w:r w:rsidR="009603B5" w:rsidRPr="008D1D7C">
        <w:t xml:space="preserve"> </w:t>
      </w:r>
      <w:r w:rsidR="00E7338D" w:rsidRPr="008D1D7C">
        <w:tab/>
      </w:r>
      <w:r w:rsidR="009603B5" w:rsidRPr="008D1D7C">
        <w:t>– Početak/kraj školske godine.</w:t>
      </w:r>
      <w:r w:rsidR="001754AA" w:rsidRPr="008D1D7C">
        <w:t xml:space="preserve">  </w:t>
      </w:r>
      <w:r w:rsidR="001754AA" w:rsidRPr="008D1D7C">
        <w:tab/>
      </w:r>
    </w:p>
    <w:p w14:paraId="32B711F5" w14:textId="3988DA93" w:rsidR="001754AA" w:rsidRPr="008D1D7C" w:rsidRDefault="001754AA" w:rsidP="00507DBF">
      <w:pPr>
        <w:pStyle w:val="ListParagraph"/>
        <w:numPr>
          <w:ilvl w:val="0"/>
          <w:numId w:val="9"/>
        </w:numPr>
        <w:spacing w:line="480" w:lineRule="auto"/>
      </w:pPr>
      <w:r w:rsidRPr="008D1D7C">
        <w:t xml:space="preserve"> </w:t>
      </w:r>
      <w:r w:rsidRPr="008D1D7C">
        <w:tab/>
      </w:r>
      <w:r w:rsidRPr="009B57E5">
        <w:rPr>
          <w:sz w:val="28"/>
          <w:szCs w:val="28"/>
          <w:u w:val="single"/>
        </w:rPr>
        <w:t>Podcrtano</w:t>
      </w:r>
      <w:r w:rsidRPr="009B57E5">
        <w:rPr>
          <w:sz w:val="28"/>
          <w:szCs w:val="28"/>
        </w:rPr>
        <w:t xml:space="preserve"> </w:t>
      </w:r>
      <w:r w:rsidRPr="008D1D7C">
        <w:tab/>
      </w:r>
      <w:r w:rsidRPr="008D1D7C">
        <w:tab/>
        <w:t>– Neradni dan</w:t>
      </w:r>
      <w:r w:rsidR="009B57E5">
        <w:t>.</w:t>
      </w:r>
    </w:p>
    <w:p w14:paraId="2CC55D68" w14:textId="23539DD6" w:rsidR="009603B5" w:rsidRPr="008D1D7C" w:rsidRDefault="001754AA" w:rsidP="00507DBF">
      <w:pPr>
        <w:pStyle w:val="ListParagraph"/>
        <w:numPr>
          <w:ilvl w:val="0"/>
          <w:numId w:val="9"/>
        </w:numPr>
        <w:spacing w:line="480" w:lineRule="auto"/>
      </w:pPr>
      <w:r w:rsidRPr="008D1D7C">
        <w:rPr>
          <w:color w:val="D0CECE" w:themeColor="background2" w:themeShade="E6"/>
        </w:rPr>
        <w:t xml:space="preserve"> </w:t>
      </w:r>
      <w:r w:rsidRPr="008D1D7C">
        <w:rPr>
          <w:color w:val="D0CECE" w:themeColor="background2" w:themeShade="E6"/>
        </w:rPr>
        <w:tab/>
        <w:t xml:space="preserve">Siva boja </w:t>
      </w:r>
      <w:r w:rsidRPr="008D1D7C">
        <w:tab/>
      </w:r>
      <w:r w:rsidRPr="008D1D7C">
        <w:tab/>
        <w:t>– Datum koji ne pripada trenutno otvorenom mjesecu.</w:t>
      </w:r>
    </w:p>
    <w:p w14:paraId="6598A347" w14:textId="3AEDA0F9" w:rsidR="007A49CE" w:rsidRPr="008D1D7C" w:rsidRDefault="004E03C9" w:rsidP="00507DBF">
      <w:pPr>
        <w:pStyle w:val="ListParagraph"/>
        <w:numPr>
          <w:ilvl w:val="0"/>
          <w:numId w:val="9"/>
        </w:numPr>
        <w:spacing w:line="480" w:lineRule="auto"/>
      </w:pPr>
      <w:r w:rsidRPr="008D1D7C">
        <w:tab/>
      </w:r>
      <w:r w:rsidR="007A49CE" w:rsidRPr="008D1D7C">
        <w:rPr>
          <w:color w:val="FF0000"/>
        </w:rPr>
        <w:t>Crven</w:t>
      </w:r>
      <w:r w:rsidR="009603B5" w:rsidRPr="008D1D7C">
        <w:rPr>
          <w:color w:val="FF0000"/>
        </w:rPr>
        <w:t>a boja</w:t>
      </w:r>
      <w:r w:rsidR="007A49CE" w:rsidRPr="008D1D7C">
        <w:rPr>
          <w:color w:val="FF0000"/>
        </w:rPr>
        <w:t xml:space="preserve"> </w:t>
      </w:r>
      <w:r w:rsidR="00E7338D" w:rsidRPr="008D1D7C">
        <w:tab/>
      </w:r>
      <w:r w:rsidR="00E7338D" w:rsidRPr="008D1D7C">
        <w:tab/>
      </w:r>
      <w:r w:rsidR="007A49CE" w:rsidRPr="008D1D7C">
        <w:t>– Vikend; subot</w:t>
      </w:r>
      <w:r w:rsidR="0052670E" w:rsidRPr="008D1D7C">
        <w:t>a</w:t>
      </w:r>
      <w:r w:rsidR="007A49CE" w:rsidRPr="008D1D7C">
        <w:t xml:space="preserve"> i nedjelj</w:t>
      </w:r>
      <w:r w:rsidR="0052670E" w:rsidRPr="008D1D7C">
        <w:t>a</w:t>
      </w:r>
      <w:r w:rsidR="007A49CE" w:rsidRPr="008D1D7C">
        <w:t>.</w:t>
      </w:r>
    </w:p>
    <w:p w14:paraId="3B51A4A3" w14:textId="4FCFC2F5" w:rsidR="00112BE4" w:rsidRPr="008D1D7C" w:rsidRDefault="00112BE4" w:rsidP="00507DBF">
      <w:pPr>
        <w:pStyle w:val="ListParagraph"/>
        <w:numPr>
          <w:ilvl w:val="0"/>
          <w:numId w:val="9"/>
        </w:numPr>
        <w:spacing w:line="480" w:lineRule="auto"/>
      </w:pPr>
      <w:r w:rsidRPr="008D1D7C">
        <w:rPr>
          <w:noProof/>
          <w:lang w:eastAsia="hr-HR"/>
        </w:rPr>
        <mc:AlternateContent>
          <mc:Choice Requires="wps">
            <w:drawing>
              <wp:anchor distT="0" distB="0" distL="114300" distR="114300" simplePos="0" relativeHeight="251682304" behindDoc="1" locked="0" layoutInCell="1" allowOverlap="1" wp14:anchorId="53AC6938" wp14:editId="69EEDF7D">
                <wp:simplePos x="0" y="0"/>
                <wp:positionH relativeFrom="margin">
                  <wp:posOffset>2049780</wp:posOffset>
                </wp:positionH>
                <wp:positionV relativeFrom="paragraph">
                  <wp:posOffset>316865</wp:posOffset>
                </wp:positionV>
                <wp:extent cx="2401293" cy="635"/>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2401293" cy="635"/>
                        </a:xfrm>
                        <a:prstGeom prst="rect">
                          <a:avLst/>
                        </a:prstGeom>
                        <a:solidFill>
                          <a:prstClr val="white"/>
                        </a:solidFill>
                        <a:ln>
                          <a:noFill/>
                        </a:ln>
                      </wps:spPr>
                      <wps:txbx>
                        <w:txbxContent>
                          <w:p w14:paraId="1FA621DA" w14:textId="6214B24F" w:rsidR="00393090" w:rsidRPr="00360AB9" w:rsidRDefault="00393090" w:rsidP="00E6126B">
                            <w:pPr>
                              <w:pStyle w:val="Caption"/>
                              <w:rPr>
                                <w:noProof/>
                              </w:rPr>
                            </w:pPr>
                            <w:bookmarkStart w:id="149" w:name="_Toc52484748"/>
                            <w:r>
                              <w:t xml:space="preserve">Slika </w:t>
                            </w:r>
                            <w:fldSimple w:instr=" SEQ Slika \* ARABIC ">
                              <w:r>
                                <w:rPr>
                                  <w:noProof/>
                                </w:rPr>
                                <w:t>24</w:t>
                              </w:r>
                            </w:fldSimple>
                            <w:r w:rsidRPr="00B6707D">
                              <w:rPr>
                                <w:noProof/>
                              </w:rPr>
                              <w:t xml:space="preserve"> –</w:t>
                            </w:r>
                            <w:r>
                              <w:rPr>
                                <w:noProof/>
                              </w:rPr>
                              <w:t xml:space="preserve"> </w:t>
                            </w:r>
                            <w:r>
                              <w:t>Označivanje datuma</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AC6938" id="Text Box 371" o:spid="_x0000_s1067" type="#_x0000_t202" style="position:absolute;left:0;text-align:left;margin-left:161.4pt;margin-top:24.95pt;width:189.1pt;height:.05pt;z-index:-251634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" stroked="f">
                <v:textbox style="mso-fit-shape-to-text:t" inset="0,0,0,0">
                  <w:txbxContent>
                    <w:p w14:paraId="1FA621DA" w14:textId="6214B24F" w:rsidR="00393090" w:rsidRPr="00360AB9" w:rsidRDefault="00393090" w:rsidP="00E6126B">
                      <w:pPr>
                        <w:pStyle w:val="Caption"/>
                        <w:rPr>
                          <w:noProof/>
                        </w:rPr>
                      </w:pPr>
                      <w:bookmarkStart w:id="150" w:name="_Toc52484748"/>
                      <w:r>
                        <w:t xml:space="preserve">Slika </w:t>
                      </w:r>
                      <w:fldSimple w:instr=" SEQ Slika \* ARABIC ">
                        <w:r>
                          <w:rPr>
                            <w:noProof/>
                          </w:rPr>
                          <w:t>24</w:t>
                        </w:r>
                      </w:fldSimple>
                      <w:r w:rsidRPr="00B6707D">
                        <w:rPr>
                          <w:noProof/>
                        </w:rPr>
                        <w:t xml:space="preserve"> –</w:t>
                      </w:r>
                      <w:r>
                        <w:rPr>
                          <w:noProof/>
                        </w:rPr>
                        <w:t xml:space="preserve"> </w:t>
                      </w:r>
                      <w:r>
                        <w:t>Označivanje datuma</w:t>
                      </w:r>
                      <w:bookmarkEnd w:id="150"/>
                    </w:p>
                  </w:txbxContent>
                </v:textbox>
                <w10:wrap anchorx="margin"/>
              </v:shape>
            </w:pict>
          </mc:Fallback>
        </mc:AlternateContent>
      </w:r>
      <w:r w:rsidR="004E03C9" w:rsidRPr="008D1D7C">
        <w:t xml:space="preserve">  </w:t>
      </w:r>
      <w:r w:rsidR="004E03C9" w:rsidRPr="008D1D7C">
        <w:tab/>
      </w:r>
      <w:r w:rsidR="007A49CE" w:rsidRPr="008D1D7C">
        <w:rPr>
          <w:b/>
          <w:color w:val="538135" w:themeColor="accent6" w:themeShade="BF"/>
        </w:rPr>
        <w:t>Zelen</w:t>
      </w:r>
      <w:r w:rsidR="009603B5" w:rsidRPr="008D1D7C">
        <w:rPr>
          <w:b/>
          <w:color w:val="538135" w:themeColor="accent6" w:themeShade="BF"/>
        </w:rPr>
        <w:t xml:space="preserve">a boja </w:t>
      </w:r>
      <w:r w:rsidR="00E7338D" w:rsidRPr="008D1D7C">
        <w:rPr>
          <w:b/>
        </w:rPr>
        <w:tab/>
      </w:r>
      <w:r w:rsidR="00E7338D" w:rsidRPr="008D1D7C">
        <w:tab/>
      </w:r>
      <w:r w:rsidR="007A49CE" w:rsidRPr="008D1D7C">
        <w:t>– Školski prazni</w:t>
      </w:r>
      <w:r w:rsidR="001754AA" w:rsidRPr="008D1D7C">
        <w:t>k</w:t>
      </w:r>
      <w:r w:rsidR="007A49CE" w:rsidRPr="008D1D7C">
        <w:t>; ljetni, zimski ili proljetni odmor.</w:t>
      </w:r>
    </w:p>
    <w:p w14:paraId="411F13C8" w14:textId="2F98DDA3" w:rsidR="00B21262" w:rsidRPr="008D1D7C" w:rsidRDefault="00B21262" w:rsidP="00B21262">
      <w:pPr>
        <w:pStyle w:val="Heading3"/>
      </w:pPr>
      <w:bookmarkStart w:id="151" w:name="_Toc52484678"/>
      <w:r w:rsidRPr="008D1D7C">
        <w:t>Bilješke</w:t>
      </w:r>
      <w:bookmarkEnd w:id="151"/>
    </w:p>
    <w:p w14:paraId="2FDDDF53" w14:textId="5D8E87DA" w:rsidR="00B21262" w:rsidRPr="008D1D7C" w:rsidRDefault="00B21262" w:rsidP="00803B28">
      <w:r w:rsidRPr="008D1D7C">
        <w:t>Bilješke je moguće mijenjati, dodavati ili obrisati.</w:t>
      </w:r>
      <w:r w:rsidR="00803B28" w:rsidRPr="008D1D7C">
        <w:t xml:space="preserve"> </w:t>
      </w:r>
      <w:r w:rsidRPr="008D1D7C">
        <w:t>Klikom na polje ispod naslova trenutno otvorenog datuma</w:t>
      </w:r>
      <w:r w:rsidR="00D94F1D" w:rsidRPr="008D1D7C">
        <w:t xml:space="preserve"> pojavljuju se tri opcije:</w:t>
      </w:r>
    </w:p>
    <w:p w14:paraId="2EE6C1BA" w14:textId="588C535E" w:rsidR="00D94F1D" w:rsidRPr="008D1D7C" w:rsidRDefault="00D94F1D" w:rsidP="00507DBF">
      <w:pPr>
        <w:pStyle w:val="ListParagraph"/>
        <w:numPr>
          <w:ilvl w:val="0"/>
          <w:numId w:val="10"/>
        </w:numPr>
        <w:ind w:left="714" w:hanging="357"/>
        <w:contextualSpacing w:val="0"/>
      </w:pPr>
      <w:r w:rsidRPr="008D1D7C">
        <w:t>„</w:t>
      </w:r>
      <w:r w:rsidRPr="008D1D7C">
        <w:rPr>
          <w:b/>
        </w:rPr>
        <w:t>Spremi kao važno</w:t>
      </w:r>
      <w:r w:rsidRPr="008D1D7C">
        <w:t>“ – Sprema unesenu bilješku te datumu dodaje crvenu točkicu.</w:t>
      </w:r>
    </w:p>
    <w:p w14:paraId="187B4354" w14:textId="1A672ED1" w:rsidR="00D94F1D" w:rsidRPr="008D1D7C" w:rsidRDefault="00D94F1D" w:rsidP="00507DBF">
      <w:pPr>
        <w:pStyle w:val="ListParagraph"/>
        <w:numPr>
          <w:ilvl w:val="0"/>
          <w:numId w:val="10"/>
        </w:numPr>
        <w:ind w:left="714" w:hanging="357"/>
        <w:contextualSpacing w:val="0"/>
      </w:pPr>
      <w:r w:rsidRPr="008D1D7C">
        <w:t>„</w:t>
      </w:r>
      <w:r w:rsidRPr="008D1D7C">
        <w:rPr>
          <w:b/>
        </w:rPr>
        <w:t>Spremi bilješku</w:t>
      </w:r>
      <w:r w:rsidRPr="008D1D7C">
        <w:t>“ – Sprema unesenu bilješku te datumu dodaje plavu točkicu.</w:t>
      </w:r>
    </w:p>
    <w:p w14:paraId="219A96D7" w14:textId="3344A64F" w:rsidR="00D94F1D" w:rsidRPr="008D1D7C" w:rsidRDefault="00D94F1D" w:rsidP="00507DBF">
      <w:pPr>
        <w:pStyle w:val="ListParagraph"/>
        <w:numPr>
          <w:ilvl w:val="0"/>
          <w:numId w:val="10"/>
        </w:numPr>
        <w:ind w:left="714" w:hanging="357"/>
        <w:contextualSpacing w:val="0"/>
      </w:pPr>
      <w:r w:rsidRPr="008D1D7C">
        <w:t>„</w:t>
      </w:r>
      <w:r w:rsidRPr="008D1D7C">
        <w:rPr>
          <w:b/>
        </w:rPr>
        <w:t>Obriši bilješku</w:t>
      </w:r>
      <w:r w:rsidRPr="008D1D7C">
        <w:t xml:space="preserve">“ – Briše unesenu bilješku te uklanja točkicu ispred datuma. Opcija je omogućena jedino </w:t>
      </w:r>
      <w:r w:rsidR="00BA42B1" w:rsidRPr="008D1D7C">
        <w:t>ako</w:t>
      </w:r>
      <w:r w:rsidRPr="008D1D7C">
        <w:t xml:space="preserve"> postoji bilješka. Nakon brisanja nema korak nazad.</w:t>
      </w:r>
    </w:p>
    <w:p w14:paraId="35A954B8" w14:textId="2AF02968" w:rsidR="00CC5098" w:rsidRPr="008D1D7C" w:rsidRDefault="003C3563" w:rsidP="00CC5098">
      <w:r>
        <w:rPr>
          <w:noProof/>
        </w:rPr>
        <mc:AlternateContent>
          <mc:Choice Requires="wps">
            <w:drawing>
              <wp:anchor distT="0" distB="0" distL="114300" distR="114300" simplePos="0" relativeHeight="251755008" behindDoc="1" locked="0" layoutInCell="1" allowOverlap="1" wp14:anchorId="5A713C91" wp14:editId="0B985023">
                <wp:simplePos x="0" y="0"/>
                <wp:positionH relativeFrom="column">
                  <wp:posOffset>0</wp:posOffset>
                </wp:positionH>
                <wp:positionV relativeFrom="paragraph">
                  <wp:posOffset>2022475</wp:posOffset>
                </wp:positionV>
                <wp:extent cx="6480810" cy="63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42F0CCDE" w14:textId="21574504" w:rsidR="00393090" w:rsidRPr="00D32B6E" w:rsidRDefault="00393090" w:rsidP="003C3563">
                            <w:pPr>
                              <w:pStyle w:val="Caption"/>
                              <w:rPr>
                                <w:noProof/>
                              </w:rPr>
                            </w:pPr>
                            <w:bookmarkStart w:id="152" w:name="_Toc52484749"/>
                            <w:r>
                              <w:t xml:space="preserve">Slika </w:t>
                            </w:r>
                            <w:fldSimple w:instr=" SEQ Slika \* ARABIC ">
                              <w:r>
                                <w:rPr>
                                  <w:noProof/>
                                </w:rPr>
                                <w:t>25</w:t>
                              </w:r>
                            </w:fldSimple>
                            <w:r w:rsidRPr="006A335F">
                              <w:t xml:space="preserve"> – Unos bilješki u kalendar</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13C91" id="Text Box 209" o:spid="_x0000_s1068" type="#_x0000_t202" style="position:absolute;left:0;text-align:left;margin-left:0;margin-top:159.25pt;width:510.3pt;height:.05pt;z-index:-25156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" stroked="f">
                <v:textbox style="mso-fit-shape-to-text:t" inset="0,0,0,0">
                  <w:txbxContent>
                    <w:p w14:paraId="42F0CCDE" w14:textId="21574504" w:rsidR="00393090" w:rsidRPr="00D32B6E" w:rsidRDefault="00393090" w:rsidP="003C3563">
                      <w:pPr>
                        <w:pStyle w:val="Caption"/>
                        <w:rPr>
                          <w:noProof/>
                        </w:rPr>
                      </w:pPr>
                      <w:bookmarkStart w:id="153" w:name="_Toc52484749"/>
                      <w:r>
                        <w:t xml:space="preserve">Slika </w:t>
                      </w:r>
                      <w:fldSimple w:instr=" SEQ Slika \* ARABIC ">
                        <w:r>
                          <w:rPr>
                            <w:noProof/>
                          </w:rPr>
                          <w:t>25</w:t>
                        </w:r>
                      </w:fldSimple>
                      <w:r w:rsidRPr="006A335F">
                        <w:t xml:space="preserve"> – Unos bilješki u kalendar</w:t>
                      </w:r>
                      <w:bookmarkEnd w:id="153"/>
                    </w:p>
                  </w:txbxContent>
                </v:textbox>
              </v:shape>
            </w:pict>
          </mc:Fallback>
        </mc:AlternateContent>
      </w:r>
      <w:r w:rsidR="00E83BDC" w:rsidRPr="008D1D7C">
        <w:rPr>
          <w:noProof/>
          <w:lang w:eastAsia="hr-HR"/>
        </w:rPr>
        <w:drawing>
          <wp:anchor distT="0" distB="0" distL="114300" distR="114300" simplePos="0" relativeHeight="251647488" behindDoc="1" locked="0" layoutInCell="1" allowOverlap="1" wp14:anchorId="56163D6A" wp14:editId="34F9D25A">
            <wp:simplePos x="0" y="0"/>
            <wp:positionH relativeFrom="margin">
              <wp:posOffset>304</wp:posOffset>
            </wp:positionH>
            <wp:positionV relativeFrom="paragraph">
              <wp:posOffset>146454</wp:posOffset>
            </wp:positionV>
            <wp:extent cx="6480810" cy="1819294"/>
            <wp:effectExtent l="0" t="0" r="0" b="9525"/>
            <wp:wrapNone/>
            <wp:docPr id="334"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480810" cy="1819294"/>
                    </a:xfrm>
                    <a:prstGeom prst="rect">
                      <a:avLst/>
                    </a:prstGeom>
                  </pic:spPr>
                </pic:pic>
              </a:graphicData>
            </a:graphic>
            <wp14:sizeRelV relativeFrom="margin">
              <wp14:pctHeight>0</wp14:pctHeight>
            </wp14:sizeRelV>
          </wp:anchor>
        </w:drawing>
      </w:r>
    </w:p>
    <w:p w14:paraId="6535FD3F" w14:textId="7BE5749F" w:rsidR="003F387A" w:rsidRPr="008D1D7C" w:rsidRDefault="003F387A" w:rsidP="00CC5098"/>
    <w:p w14:paraId="57D77354" w14:textId="4A253374" w:rsidR="003F387A" w:rsidRPr="008D1D7C" w:rsidRDefault="003F387A" w:rsidP="00CC5098"/>
    <w:p w14:paraId="0E7E75F1" w14:textId="43333125" w:rsidR="003F387A" w:rsidRPr="008D1D7C" w:rsidRDefault="003F387A" w:rsidP="00CC5098"/>
    <w:p w14:paraId="5282FEDE" w14:textId="532A5458" w:rsidR="003F387A" w:rsidRPr="008D1D7C" w:rsidRDefault="003F387A" w:rsidP="00CC5098"/>
    <w:p w14:paraId="19F29F45" w14:textId="77777777" w:rsidR="003F387A" w:rsidRPr="008D1D7C" w:rsidRDefault="003F387A" w:rsidP="00CC5098"/>
    <w:p w14:paraId="62714EE0" w14:textId="57FA3FB3" w:rsidR="003F387A" w:rsidRPr="008D1D7C" w:rsidRDefault="003F387A" w:rsidP="00CC7F8E">
      <w:r w:rsidRPr="008D1D7C">
        <w:br/>
      </w:r>
    </w:p>
    <w:p w14:paraId="7CE98195" w14:textId="430942FB" w:rsidR="009B57E5" w:rsidRPr="008D1D7C" w:rsidRDefault="00E83BDC" w:rsidP="00CC7F8E">
      <w:r w:rsidRPr="008D1D7C">
        <w:br/>
      </w:r>
      <w:r w:rsidR="003F387A" w:rsidRPr="008D1D7C">
        <w:t>Bilješke su automatski popunjene na datumima ispita ([predmet] — [bilješka] i označene kao važno), školskog praznika (zimski/proljetni/ljetni odmor) i neradnog dana ([neradni dan] — ime).</w:t>
      </w:r>
      <w:r w:rsidR="009B57E5">
        <w:t xml:space="preserve"> Samo jedna točkica može stajati iznad datuma i tada je samo suprotna opcija omogućena za spremanje.</w:t>
      </w:r>
    </w:p>
    <w:p w14:paraId="1E112808" w14:textId="42644CBC" w:rsidR="00CC5098" w:rsidRPr="008D1D7C" w:rsidRDefault="0021761E" w:rsidP="00A67292">
      <w:pPr>
        <w:pStyle w:val="Heading3"/>
      </w:pPr>
      <w:bookmarkStart w:id="154" w:name="_Toc52484679"/>
      <w:r w:rsidRPr="008D1D7C">
        <w:lastRenderedPageBreak/>
        <w:t>Postavke za o</w:t>
      </w:r>
      <w:r w:rsidR="00A67292" w:rsidRPr="008D1D7C">
        <w:t>bavijesti</w:t>
      </w:r>
      <w:bookmarkEnd w:id="154"/>
      <w:r w:rsidR="009C05B5" w:rsidRPr="008D1D7C">
        <w:t xml:space="preserve"> </w:t>
      </w:r>
    </w:p>
    <w:p w14:paraId="504FD791" w14:textId="0142109A" w:rsidR="009C05B5" w:rsidRDefault="00A67292" w:rsidP="00803B28">
      <w:r w:rsidRPr="008D1D7C">
        <w:rPr>
          <w:noProof/>
          <w:lang w:eastAsia="hr-HR"/>
        </w:rPr>
        <w:drawing>
          <wp:anchor distT="0" distB="0" distL="114300" distR="114300" simplePos="0" relativeHeight="251611648" behindDoc="1" locked="0" layoutInCell="1" allowOverlap="1" wp14:anchorId="2EB617D2" wp14:editId="13A36E10">
            <wp:simplePos x="0" y="0"/>
            <wp:positionH relativeFrom="column">
              <wp:posOffset>4629122</wp:posOffset>
            </wp:positionH>
            <wp:positionV relativeFrom="paragraph">
              <wp:posOffset>4445</wp:posOffset>
            </wp:positionV>
            <wp:extent cx="219075" cy="191174"/>
            <wp:effectExtent l="0" t="0" r="0" b="0"/>
            <wp:wrapNone/>
            <wp:docPr id="335"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l="93768" b="81052"/>
                    <a:stretch/>
                  </pic:blipFill>
                  <pic:spPr bwMode="auto">
                    <a:xfrm>
                      <a:off x="0" y="0"/>
                      <a:ext cx="219075" cy="1911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120C">
        <w:t>U desnom kutu zaglavlja</w:t>
      </w:r>
      <w:r w:rsidRPr="008D1D7C">
        <w:t xml:space="preserve"> je znak za otvaranje postavki primanja obavijesti (</w:t>
      </w:r>
      <w:r w:rsidR="009C05B5" w:rsidRPr="008D1D7C">
        <w:t xml:space="preserve">     ).</w:t>
      </w:r>
      <w:r w:rsidR="008F0543" w:rsidRPr="008D1D7C">
        <w:t xml:space="preserve"> </w:t>
      </w:r>
      <w:r w:rsidR="007F7540" w:rsidRPr="008D1D7C">
        <w:t xml:space="preserve">Prilikom prvog otvaranja potrebno je dozvoliti primanja obavijesti od </w:t>
      </w:r>
      <w:r w:rsidR="007F7540" w:rsidRPr="00F86201">
        <w:t>proširenja</w:t>
      </w:r>
      <w:r w:rsidR="007F7540" w:rsidRPr="008D1D7C">
        <w:t xml:space="preserve">. </w:t>
      </w:r>
      <w:r w:rsidR="009C05B5" w:rsidRPr="008D1D7C">
        <w:t xml:space="preserve">U prozoru za obavijesti </w:t>
      </w:r>
      <w:r w:rsidR="005E46EC" w:rsidRPr="008D1D7C">
        <w:t xml:space="preserve">nalaze se </w:t>
      </w:r>
      <w:r w:rsidR="0000120C">
        <w:t>četiri</w:t>
      </w:r>
      <w:r w:rsidR="005E46EC" w:rsidRPr="008D1D7C">
        <w:t xml:space="preserve"> opcije</w:t>
      </w:r>
      <w:r w:rsidR="0000120C">
        <w:t>:</w:t>
      </w:r>
    </w:p>
    <w:p w14:paraId="5E839C84" w14:textId="5CF44F10" w:rsidR="0000120C" w:rsidRDefault="0000120C" w:rsidP="00507DBF">
      <w:pPr>
        <w:pStyle w:val="ListParagraph"/>
        <w:numPr>
          <w:ilvl w:val="0"/>
          <w:numId w:val="39"/>
        </w:numPr>
      </w:pPr>
      <w:r>
        <w:t>„</w:t>
      </w:r>
      <w:r w:rsidRPr="0000120C">
        <w:rPr>
          <w:b/>
          <w:bCs/>
        </w:rPr>
        <w:t>Obavijesti dok je preglednik zatvoren</w:t>
      </w:r>
      <w:r>
        <w:t xml:space="preserve">“ – e-Dnevnik Plus uvijek radi u pozadini od trenutka pokretanja računala, bez obzira je li preglednik otvoren ili ne. Na taj način </w:t>
      </w:r>
      <w:r w:rsidR="002D7689">
        <w:t xml:space="preserve">se </w:t>
      </w:r>
      <w:r>
        <w:t>svakih sat vremena provjerava</w:t>
      </w:r>
      <w:r w:rsidR="002D7689">
        <w:t xml:space="preserve"> postojanje nove obavijesti</w:t>
      </w:r>
      <w:r>
        <w:t>.</w:t>
      </w:r>
    </w:p>
    <w:p w14:paraId="76684BA0" w14:textId="509FA923" w:rsidR="0000120C" w:rsidRPr="008D1D7C" w:rsidRDefault="0000120C" w:rsidP="00507DBF">
      <w:pPr>
        <w:pStyle w:val="ListParagraph"/>
        <w:numPr>
          <w:ilvl w:val="0"/>
          <w:numId w:val="39"/>
        </w:numPr>
      </w:pPr>
      <w:r>
        <w:t>„</w:t>
      </w:r>
      <w:r w:rsidRPr="0000120C">
        <w:rPr>
          <w:b/>
          <w:bCs/>
        </w:rPr>
        <w:t>Obavijesti o novim ocjenama i bilješkama</w:t>
      </w:r>
      <w:r>
        <w:t>“ – Prikazivanje obavijesti o novoj ocjeni/bilješki ili ocjeni s bilješkom. Ikona obavijesti ima znak zvjezdice.</w:t>
      </w:r>
    </w:p>
    <w:p w14:paraId="58F3CB63" w14:textId="45082CAF" w:rsidR="005E46EC" w:rsidRPr="008D1D7C" w:rsidRDefault="005E46EC" w:rsidP="00507DBF">
      <w:pPr>
        <w:pStyle w:val="ListParagraph"/>
        <w:numPr>
          <w:ilvl w:val="0"/>
          <w:numId w:val="39"/>
        </w:numPr>
      </w:pPr>
      <w:r w:rsidRPr="008D1D7C">
        <w:t>„</w:t>
      </w:r>
      <w:r w:rsidRPr="008D1D7C">
        <w:rPr>
          <w:b/>
        </w:rPr>
        <w:t>Primaj obavijesti za važne datume</w:t>
      </w:r>
      <w:r w:rsidRPr="008D1D7C">
        <w:t>“ – Obavijesti datuma označenih crvenom točkicom.</w:t>
      </w:r>
    </w:p>
    <w:p w14:paraId="437787BA" w14:textId="063AB8DC" w:rsidR="005E46EC" w:rsidRPr="008D1D7C" w:rsidRDefault="005E46EC" w:rsidP="00507DBF">
      <w:pPr>
        <w:pStyle w:val="ListParagraph"/>
        <w:numPr>
          <w:ilvl w:val="0"/>
          <w:numId w:val="39"/>
        </w:numPr>
      </w:pPr>
      <w:r w:rsidRPr="008D1D7C">
        <w:t>„</w:t>
      </w:r>
      <w:r w:rsidRPr="008D1D7C">
        <w:rPr>
          <w:b/>
        </w:rPr>
        <w:t>Primaj obavijesti za bilješke</w:t>
      </w:r>
      <w:r w:rsidRPr="008D1D7C">
        <w:t>“ – Obavijesti datuma označenih plavom točkicom.</w:t>
      </w:r>
    </w:p>
    <w:p w14:paraId="15D27491" w14:textId="26308F90" w:rsidR="005E46EC" w:rsidRPr="008D1D7C" w:rsidRDefault="005E46EC" w:rsidP="00803B28">
      <w:r w:rsidRPr="008D1D7C">
        <w:t>Svaka opcije može biti omogućena ili onemogućena. Kad je</w:t>
      </w:r>
      <w:r w:rsidR="0000120C">
        <w:t xml:space="preserve"> 3. ili 4.</w:t>
      </w:r>
      <w:r w:rsidRPr="008D1D7C">
        <w:t xml:space="preserve"> opcija onemogućena sakrivaju se njene pod-opcije. Pod-opcije za </w:t>
      </w:r>
      <w:r w:rsidR="0000120C">
        <w:t>te dvije</w:t>
      </w:r>
      <w:r w:rsidRPr="008D1D7C">
        <w:t xml:space="preserve"> opcije su </w:t>
      </w:r>
      <w:r w:rsidR="00803B28" w:rsidRPr="008D1D7C">
        <w:t>jednake</w:t>
      </w:r>
      <w:r w:rsidRPr="008D1D7C">
        <w:t>:</w:t>
      </w:r>
    </w:p>
    <w:p w14:paraId="4BFF9E59" w14:textId="2EA48CD3" w:rsidR="005E46EC" w:rsidRPr="008D1D7C" w:rsidRDefault="005E46EC" w:rsidP="00803B28">
      <w:r w:rsidRPr="008D1D7C">
        <w:t>„Primi obavijest</w:t>
      </w:r>
      <w:r w:rsidR="00621081" w:rsidRPr="008D1D7C">
        <w:t xml:space="preserve"> [</w:t>
      </w:r>
      <w:r w:rsidR="00621081" w:rsidRPr="008D1D7C">
        <w:rPr>
          <w:b/>
        </w:rPr>
        <w:t>broj dana</w:t>
      </w:r>
      <w:r w:rsidR="00621081" w:rsidRPr="008D1D7C">
        <w:t xml:space="preserve">] </w:t>
      </w:r>
      <w:r w:rsidRPr="008D1D7C">
        <w:t xml:space="preserve">prije obilježenog datuma, </w:t>
      </w:r>
      <w:r w:rsidR="00621081" w:rsidRPr="008D1D7C">
        <w:t>[</w:t>
      </w:r>
      <w:r w:rsidR="00621081" w:rsidRPr="008D1D7C">
        <w:rPr>
          <w:b/>
        </w:rPr>
        <w:t>količina primanja</w:t>
      </w:r>
      <w:r w:rsidR="00621081" w:rsidRPr="008D1D7C">
        <w:t xml:space="preserve">] </w:t>
      </w:r>
      <w:r w:rsidRPr="008D1D7C">
        <w:t>toga datuma.“</w:t>
      </w:r>
    </w:p>
    <w:p w14:paraId="30AFF7FE" w14:textId="711F9FC5" w:rsidR="00A67292" w:rsidRPr="008D1D7C" w:rsidRDefault="00621081" w:rsidP="00507DBF">
      <w:pPr>
        <w:pStyle w:val="ListParagraph"/>
        <w:numPr>
          <w:ilvl w:val="0"/>
          <w:numId w:val="11"/>
        </w:numPr>
        <w:ind w:left="714" w:hanging="357"/>
      </w:pPr>
      <w:r w:rsidRPr="008D1D7C">
        <w:rPr>
          <w:b/>
        </w:rPr>
        <w:t>Broj dana</w:t>
      </w:r>
      <w:r w:rsidRPr="008D1D7C">
        <w:t xml:space="preserve"> – Može biti minimalno 1 i maksimalno 14 dana.</w:t>
      </w:r>
    </w:p>
    <w:p w14:paraId="40185C56" w14:textId="77777777" w:rsidR="0021761E" w:rsidRPr="008D1D7C" w:rsidRDefault="00621081" w:rsidP="00507DBF">
      <w:pPr>
        <w:pStyle w:val="ListParagraph"/>
        <w:numPr>
          <w:ilvl w:val="0"/>
          <w:numId w:val="11"/>
        </w:numPr>
        <w:ind w:left="714" w:hanging="357"/>
      </w:pPr>
      <w:r w:rsidRPr="008D1D7C">
        <w:rPr>
          <w:b/>
        </w:rPr>
        <w:t>Količina primanja</w:t>
      </w:r>
      <w:r w:rsidRPr="008D1D7C">
        <w:t xml:space="preserve"> – Može biti „svaki dan do“ ili „samo jednom prije“.</w:t>
      </w:r>
    </w:p>
    <w:p w14:paraId="6D793B56" w14:textId="3FFF7717" w:rsidR="0021761E" w:rsidRPr="008D1D7C" w:rsidRDefault="0000120C" w:rsidP="00803B28">
      <w:r w:rsidRPr="008D1D7C">
        <w:rPr>
          <w:noProof/>
          <w:lang w:eastAsia="hr-HR"/>
        </w:rPr>
        <mc:AlternateContent>
          <mc:Choice Requires="wpg">
            <w:drawing>
              <wp:anchor distT="0" distB="0" distL="114300" distR="114300" simplePos="0" relativeHeight="251684352" behindDoc="0" locked="0" layoutInCell="1" allowOverlap="1" wp14:anchorId="01755DEB" wp14:editId="7FC223F7">
                <wp:simplePos x="0" y="0"/>
                <wp:positionH relativeFrom="column">
                  <wp:posOffset>1739900</wp:posOffset>
                </wp:positionH>
                <wp:positionV relativeFrom="paragraph">
                  <wp:posOffset>636905</wp:posOffset>
                </wp:positionV>
                <wp:extent cx="2989580" cy="2515870"/>
                <wp:effectExtent l="152400" t="57150" r="267970" b="360680"/>
                <wp:wrapTopAndBottom/>
                <wp:docPr id="373" name="Group 373"/>
                <wp:cNvGraphicFramePr/>
                <a:graphic xmlns:a="http://schemas.openxmlformats.org/drawingml/2006/main">
                  <a:graphicData uri="http://schemas.microsoft.com/office/word/2010/wordprocessingGroup">
                    <wpg:wgp>
                      <wpg:cNvGrpSpPr/>
                      <wpg:grpSpPr>
                        <a:xfrm>
                          <a:off x="0" y="0"/>
                          <a:ext cx="2989580" cy="2515870"/>
                          <a:chOff x="404186" y="-31805"/>
                          <a:chExt cx="2989641" cy="2516091"/>
                        </a:xfrm>
                      </wpg:grpSpPr>
                      <pic:pic xmlns:pic="http://schemas.openxmlformats.org/drawingml/2006/picture">
                        <pic:nvPicPr>
                          <pic:cNvPr id="259" name="Picture 259"/>
                          <pic:cNvPicPr>
                            <a:picLocks noChangeAspect="1"/>
                          </pic:cNvPicPr>
                        </pic:nvPicPr>
                        <pic:blipFill>
                          <a:blip r:embed="rId141">
                            <a:extLst>
                              <a:ext uri="{28A0092B-C50C-407E-A947-70E740481C1C}">
                                <a14:useLocalDpi xmlns:a14="http://schemas.microsoft.com/office/drawing/2010/main" val="0"/>
                              </a:ext>
                            </a:extLst>
                          </a:blip>
                          <a:srcRect/>
                          <a:stretch/>
                        </pic:blipFill>
                        <pic:spPr>
                          <a:xfrm>
                            <a:off x="404186" y="64936"/>
                            <a:ext cx="2896853" cy="24193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60" name="Picture 260" descr="C:\Users\User\AppData\Local\Microsoft\Windows\INetCache\Content.MSO\48EE6F9.tmp"/>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179197" y="-31805"/>
                            <a:ext cx="214630" cy="2146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692876CC" id="Group 373" o:spid="_x0000_s1026" style="position:absolute;margin-left:137pt;margin-top:50.15pt;width:235.4pt;height:198.1pt;z-index:251684352;mso-width-relative:margin;mso-height-relative:margin" coordorigin="4041,-318" coordsize="29896,25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">
                <v:shape id="Picture 259" o:spid="_x0000_s1027" type="#_x0000_t75" style="position:absolute;left:4041;top:649;width:28969;height:2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">
                  <v:imagedata r:id="rId142" o:title=""/>
                  <v:shadow on="t" color="#333" opacity="42598f" origin="-.5,-.5" offset="2.74397mm,2.74397mm"/>
                </v:shape>
                <v:shape id="Picture 260" o:spid="_x0000_s1028" type="#_x0000_t75" style="position:absolute;left:31791;top:-318;width:2147;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">
                  <v:imagedata r:id="rId143" o:title="48EE6F9"/>
                </v:shape>
                <w10:wrap type="topAndBottom"/>
              </v:group>
            </w:pict>
          </mc:Fallback>
        </mc:AlternateContent>
      </w:r>
      <w:r w:rsidR="00AB6B72" w:rsidRPr="008D1D7C">
        <w:rPr>
          <w:noProof/>
          <w:lang w:eastAsia="hr-HR"/>
        </w:rPr>
        <mc:AlternateContent>
          <mc:Choice Requires="wps">
            <w:drawing>
              <wp:anchor distT="0" distB="0" distL="114300" distR="114300" simplePos="0" relativeHeight="251685376" behindDoc="0" locked="0" layoutInCell="1" allowOverlap="1" wp14:anchorId="16C2B97D" wp14:editId="55EAB7DC">
                <wp:simplePos x="0" y="0"/>
                <wp:positionH relativeFrom="column">
                  <wp:posOffset>1338580</wp:posOffset>
                </wp:positionH>
                <wp:positionV relativeFrom="paragraph">
                  <wp:posOffset>3305865</wp:posOffset>
                </wp:positionV>
                <wp:extent cx="3830955" cy="635"/>
                <wp:effectExtent l="0" t="0" r="17145" b="10795"/>
                <wp:wrapTopAndBottom/>
                <wp:docPr id="374" name="Text Box 374"/>
                <wp:cNvGraphicFramePr/>
                <a:graphic xmlns:a="http://schemas.openxmlformats.org/drawingml/2006/main">
                  <a:graphicData uri="http://schemas.microsoft.com/office/word/2010/wordprocessingShape">
                    <wps:wsp>
                      <wps:cNvSpPr txBox="1"/>
                      <wps:spPr>
                        <a:xfrm>
                          <a:off x="0" y="0"/>
                          <a:ext cx="3830955" cy="635"/>
                        </a:xfrm>
                        <a:prstGeom prst="rect">
                          <a:avLst/>
                        </a:prstGeom>
                        <a:noFill/>
                        <a:ln>
                          <a:noFill/>
                        </a:ln>
                      </wps:spPr>
                      <wps:txbx>
                        <w:txbxContent>
                          <w:p w14:paraId="7CB26B77" w14:textId="5390D0BC" w:rsidR="00393090" w:rsidRPr="00926E32" w:rsidRDefault="00393090" w:rsidP="00E6126B">
                            <w:pPr>
                              <w:pStyle w:val="Caption"/>
                              <w:rPr>
                                <w:noProof/>
                              </w:rPr>
                            </w:pPr>
                            <w:bookmarkStart w:id="155" w:name="_Toc52484750"/>
                            <w:r>
                              <w:t xml:space="preserve">Slika </w:t>
                            </w:r>
                            <w:fldSimple w:instr=" SEQ Slika \* ARABIC ">
                              <w:r>
                                <w:rPr>
                                  <w:noProof/>
                                </w:rPr>
                                <w:t>26</w:t>
                              </w:r>
                            </w:fldSimple>
                            <w:r w:rsidRPr="00B6707D">
                              <w:rPr>
                                <w:noProof/>
                              </w:rPr>
                              <w:t xml:space="preserve"> –</w:t>
                            </w:r>
                            <w:r>
                              <w:rPr>
                                <w:noProof/>
                              </w:rPr>
                              <w:t xml:space="preserve"> </w:t>
                            </w:r>
                            <w:r>
                              <w:t>Postavke za obavijesti</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2B97D" id="Text Box 374" o:spid="_x0000_s1069" type="#_x0000_t202" style="position:absolute;left:0;text-align:left;margin-left:105.4pt;margin-top:260.3pt;width:301.6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" filled="f" stroked="f">
                <v:textbox style="mso-fit-shape-to-text:t" inset="0,0,0,0">
                  <w:txbxContent>
                    <w:p w14:paraId="7CB26B77" w14:textId="5390D0BC" w:rsidR="00393090" w:rsidRPr="00926E32" w:rsidRDefault="00393090" w:rsidP="00E6126B">
                      <w:pPr>
                        <w:pStyle w:val="Caption"/>
                        <w:rPr>
                          <w:noProof/>
                        </w:rPr>
                      </w:pPr>
                      <w:bookmarkStart w:id="156" w:name="_Toc52484750"/>
                      <w:r>
                        <w:t xml:space="preserve">Slika </w:t>
                      </w:r>
                      <w:fldSimple w:instr=" SEQ Slika \* ARABIC ">
                        <w:r>
                          <w:rPr>
                            <w:noProof/>
                          </w:rPr>
                          <w:t>26</w:t>
                        </w:r>
                      </w:fldSimple>
                      <w:r w:rsidRPr="00B6707D">
                        <w:rPr>
                          <w:noProof/>
                        </w:rPr>
                        <w:t xml:space="preserve"> –</w:t>
                      </w:r>
                      <w:r>
                        <w:rPr>
                          <w:noProof/>
                        </w:rPr>
                        <w:t xml:space="preserve"> </w:t>
                      </w:r>
                      <w:r>
                        <w:t>Postavke za obavijesti</w:t>
                      </w:r>
                      <w:bookmarkEnd w:id="156"/>
                    </w:p>
                  </w:txbxContent>
                </v:textbox>
                <w10:wrap type="topAndBottom"/>
              </v:shape>
            </w:pict>
          </mc:Fallback>
        </mc:AlternateContent>
      </w:r>
      <w:r w:rsidR="0021761E" w:rsidRPr="008D1D7C">
        <w:t xml:space="preserve">Prelaskom miša preko pod-opcija pojavljuje se popis unosa na kojem je potom potrebno </w:t>
      </w:r>
      <w:r w:rsidR="003C6896" w:rsidRPr="008D1D7C">
        <w:t>od</w:t>
      </w:r>
      <w:r w:rsidR="0021761E" w:rsidRPr="008D1D7C">
        <w:t>abrati željenu opciju. Sve promjene se automatski spremaju za prijavljenog korisnika.</w:t>
      </w:r>
    </w:p>
    <w:p w14:paraId="741BFF57" w14:textId="0BD86047" w:rsidR="00621081" w:rsidRPr="008D1D7C" w:rsidRDefault="007F7540" w:rsidP="00803B28">
      <w:r w:rsidRPr="008D1D7C">
        <w:t xml:space="preserve"> </w:t>
      </w:r>
      <w:r w:rsidR="00AB6B72" w:rsidRPr="008D1D7C">
        <w:br/>
      </w:r>
      <w:r w:rsidR="0021761E" w:rsidRPr="008D1D7C">
        <w:t xml:space="preserve">Prozor obavijesti zatvara se klikom na X ili bilo gdje izvan prozora, ali unutar stranice. </w:t>
      </w:r>
    </w:p>
    <w:p w14:paraId="11A74B3E" w14:textId="290F98F5" w:rsidR="0021761E" w:rsidRPr="008D1D7C" w:rsidRDefault="0021761E" w:rsidP="0021761E">
      <w:pPr>
        <w:pStyle w:val="Heading3"/>
      </w:pPr>
      <w:bookmarkStart w:id="157" w:name="_Toc30111505"/>
      <w:bookmarkStart w:id="158" w:name="_Toc30115674"/>
      <w:bookmarkStart w:id="159" w:name="_Toc30115821"/>
      <w:bookmarkStart w:id="160" w:name="_Toc30195307"/>
      <w:bookmarkStart w:id="161" w:name="_Toc30196261"/>
      <w:bookmarkStart w:id="162" w:name="_Toc30111506"/>
      <w:bookmarkStart w:id="163" w:name="_Toc30115675"/>
      <w:bookmarkStart w:id="164" w:name="_Toc30115822"/>
      <w:bookmarkStart w:id="165" w:name="_Toc30195308"/>
      <w:bookmarkStart w:id="166" w:name="_Toc30196262"/>
      <w:bookmarkStart w:id="167" w:name="_Toc30111507"/>
      <w:bookmarkStart w:id="168" w:name="_Toc30115676"/>
      <w:bookmarkStart w:id="169" w:name="_Toc30115823"/>
      <w:bookmarkStart w:id="170" w:name="_Toc30195309"/>
      <w:bookmarkStart w:id="171" w:name="_Toc30196263"/>
      <w:bookmarkStart w:id="172" w:name="_Toc52484680"/>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8D1D7C">
        <w:t>Primanje obavijesti</w:t>
      </w:r>
      <w:bookmarkEnd w:id="172"/>
    </w:p>
    <w:p w14:paraId="54024562" w14:textId="465D36B0" w:rsidR="00621081" w:rsidRPr="008D1D7C" w:rsidRDefault="003C6896" w:rsidP="00803B28">
      <w:r w:rsidRPr="008D1D7C">
        <w:t>Korisnik prima obavijesti na način kako je odredio u „Postavkama za obavijesti“. Na primjer,</w:t>
      </w:r>
      <w:r w:rsidR="00621081" w:rsidRPr="008D1D7C">
        <w:t xml:space="preserve"> ako je broj dana 2 i količina primanja „samo jedn</w:t>
      </w:r>
      <w:r w:rsidR="00666A46" w:rsidRPr="008D1D7C">
        <w:t xml:space="preserve">om prije“, korisnik prima </w:t>
      </w:r>
      <w:r w:rsidR="00621081" w:rsidRPr="008D1D7C">
        <w:t>obavijest svaki put prilikom pokretanja preglednika, no samo na dan koji je 2 dana prije obilježenog datuma.</w:t>
      </w:r>
    </w:p>
    <w:p w14:paraId="33BAA0BA" w14:textId="579DAD97" w:rsidR="009664C8" w:rsidRPr="008D1D7C" w:rsidRDefault="00621081" w:rsidP="00803B28">
      <w:r w:rsidRPr="008D1D7C">
        <w:lastRenderedPageBreak/>
        <w:t xml:space="preserve">Obavijesti se prikazuju </w:t>
      </w:r>
      <w:r w:rsidR="00A174E9" w:rsidRPr="008D1D7C">
        <w:t>3 sekunde nakon što s</w:t>
      </w:r>
      <w:r w:rsidRPr="008D1D7C">
        <w:t xml:space="preserve">e </w:t>
      </w:r>
      <w:r w:rsidR="00A174E9" w:rsidRPr="008D1D7C">
        <w:t>preglednik pokrene</w:t>
      </w:r>
      <w:r w:rsidRPr="008D1D7C">
        <w:t>.</w:t>
      </w:r>
      <w:r w:rsidR="00A174E9" w:rsidRPr="008D1D7C">
        <w:t xml:space="preserve"> Nalaze se u </w:t>
      </w:r>
      <w:r w:rsidR="00224F96" w:rsidRPr="008D1D7C">
        <w:t>donjem</w:t>
      </w:r>
      <w:r w:rsidR="00A174E9" w:rsidRPr="008D1D7C">
        <w:t xml:space="preserve"> desnom kutu preglednika i prikazuju se oko 6 sekundi, ovisno o postavkama preglednika.</w:t>
      </w:r>
      <w:r w:rsidR="0021761E" w:rsidRPr="008D1D7C">
        <w:t xml:space="preserve"> </w:t>
      </w:r>
      <w:r w:rsidR="007E25E2" w:rsidRPr="008D1D7C">
        <w:t>Ako</w:t>
      </w:r>
      <w:r w:rsidR="0021761E" w:rsidRPr="008D1D7C">
        <w:t xml:space="preserve"> ih je </w:t>
      </w:r>
      <w:r w:rsidR="003C6896" w:rsidRPr="008D1D7C">
        <w:t xml:space="preserve">nekoliko </w:t>
      </w:r>
      <w:r w:rsidR="0021761E" w:rsidRPr="008D1D7C">
        <w:t>u istom trenu</w:t>
      </w:r>
      <w:r w:rsidR="003C6896" w:rsidRPr="008D1D7C">
        <w:t>tku</w:t>
      </w:r>
      <w:r w:rsidR="0021761E" w:rsidRPr="008D1D7C">
        <w:t>, prikazuju se jedna iznad druge te se postupno učitavaju.</w:t>
      </w:r>
      <w:r w:rsidR="009664C8" w:rsidRPr="008D1D7C" w:rsidDel="009664C8">
        <w:t xml:space="preserve"> </w:t>
      </w:r>
      <w:r w:rsidR="00A174E9" w:rsidRPr="008D1D7C">
        <w:t>Naslov obavijesti je broj dana prije obilježenog datuma</w:t>
      </w:r>
      <w:r w:rsidR="007F1181" w:rsidRPr="008D1D7C">
        <w:t>, a ispod njega bilješka tog datuma.</w:t>
      </w:r>
      <w:r w:rsidR="008343D0" w:rsidRPr="008D1D7C">
        <w:t xml:space="preserve"> </w:t>
      </w:r>
    </w:p>
    <w:p w14:paraId="45BBDD93" w14:textId="1F2ED347" w:rsidR="00EC7089" w:rsidRDefault="00502742" w:rsidP="00803B28">
      <w:pPr>
        <w:rPr>
          <w:noProof/>
        </w:rPr>
      </w:pPr>
      <w:r w:rsidRPr="008D1D7C">
        <w:t xml:space="preserve">Ako je bilješka spremljena kao važno označena je s </w:t>
      </w:r>
      <w:r w:rsidRPr="008D1D7C">
        <w:rPr>
          <w:i/>
        </w:rPr>
        <w:t xml:space="preserve">[VAŽNO]. </w:t>
      </w:r>
      <w:r w:rsidR="007F1181" w:rsidRPr="008D1D7C">
        <w:t>Ako je bilješka prevelika obavijest se može proširiti</w:t>
      </w:r>
      <w:r w:rsidRPr="008D1D7C">
        <w:t xml:space="preserve"> klikom na </w:t>
      </w:r>
      <w:r w:rsidR="00CC794F">
        <w:t>naslov obavijesti</w:t>
      </w:r>
      <w:r w:rsidRPr="008D1D7C">
        <w:t xml:space="preserve"> „</w:t>
      </w:r>
      <w:r w:rsidRPr="008D1D7C">
        <w:rPr>
          <w:i/>
        </w:rPr>
        <w:t>e-Dnevnik Plus</w:t>
      </w:r>
      <w:r w:rsidRPr="008D1D7C">
        <w:t>“</w:t>
      </w:r>
      <w:r w:rsidR="007F1181" w:rsidRPr="008D1D7C">
        <w:rPr>
          <w:i/>
        </w:rPr>
        <w:t>.</w:t>
      </w:r>
      <w:r w:rsidR="00EC7089" w:rsidRPr="008D1D7C">
        <w:t xml:space="preserve"> Klikom na obavijest otvara se e-Dnevnik u novoj kartici te se obavijest zatvara.</w:t>
      </w:r>
      <w:r w:rsidR="00C73BF4" w:rsidRPr="00C73BF4">
        <w:rPr>
          <w:noProof/>
        </w:rPr>
        <w:t xml:space="preserve"> </w:t>
      </w:r>
    </w:p>
    <w:p w14:paraId="626C0BAE" w14:textId="26F900C3" w:rsidR="0000120C" w:rsidRDefault="0000120C" w:rsidP="00803B28">
      <w:pPr>
        <w:rPr>
          <w:noProof/>
        </w:rPr>
      </w:pPr>
      <w:r>
        <w:rPr>
          <w:noProof/>
        </w:rPr>
        <w:t xml:space="preserve">Ako je omogućena prva opcija, tj. rad </w:t>
      </w:r>
      <w:r w:rsidRPr="00F86201">
        <w:rPr>
          <w:noProof/>
        </w:rPr>
        <w:t>proširenja</w:t>
      </w:r>
      <w:r>
        <w:rPr>
          <w:noProof/>
        </w:rPr>
        <w:t xml:space="preserve"> u pozadini, obavijesti prikazuje operativni sustav.</w:t>
      </w:r>
    </w:p>
    <w:p w14:paraId="7956A063" w14:textId="7BA01BCB" w:rsidR="002D7689" w:rsidRDefault="002D7689" w:rsidP="00803B28">
      <w:r>
        <w:rPr>
          <w:noProof/>
          <w:lang w:eastAsia="hr-HR"/>
        </w:rPr>
        <mc:AlternateContent>
          <mc:Choice Requires="wps">
            <w:drawing>
              <wp:anchor distT="0" distB="0" distL="114300" distR="114300" simplePos="0" relativeHeight="251730432" behindDoc="1" locked="0" layoutInCell="1" allowOverlap="1" wp14:anchorId="485725F8" wp14:editId="289C59F3">
                <wp:simplePos x="0" y="0"/>
                <wp:positionH relativeFrom="column">
                  <wp:posOffset>1459230</wp:posOffset>
                </wp:positionH>
                <wp:positionV relativeFrom="paragraph">
                  <wp:posOffset>6529705</wp:posOffset>
                </wp:positionV>
                <wp:extent cx="3562350" cy="635"/>
                <wp:effectExtent l="0" t="0" r="0" b="0"/>
                <wp:wrapNone/>
                <wp:docPr id="409" name="Text Box 409"/>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14540AD1" w14:textId="5669E898" w:rsidR="00393090" w:rsidRPr="00B86F3B" w:rsidRDefault="00393090" w:rsidP="002D7689">
                            <w:pPr>
                              <w:pStyle w:val="Caption"/>
                              <w:rPr>
                                <w:noProof/>
                              </w:rPr>
                            </w:pPr>
                            <w:bookmarkStart w:id="173" w:name="_Toc52484751"/>
                            <w:r>
                              <w:t xml:space="preserve">Slika </w:t>
                            </w:r>
                            <w:fldSimple w:instr=" SEQ Slika \* ARABIC ">
                              <w:r>
                                <w:rPr>
                                  <w:noProof/>
                                </w:rPr>
                                <w:t>27</w:t>
                              </w:r>
                            </w:fldSimple>
                            <w:r>
                              <w:t xml:space="preserve"> – Izgled obavijesti u pregledniku</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725F8" id="Text Box 409" o:spid="_x0000_s1070" type="#_x0000_t202" style="position:absolute;left:0;text-align:left;margin-left:114.9pt;margin-top:514.15pt;width:280.5pt;height:.05pt;z-index:-25158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" stroked="f">
                <v:textbox style="mso-fit-shape-to-text:t" inset="0,0,0,0">
                  <w:txbxContent>
                    <w:p w14:paraId="14540AD1" w14:textId="5669E898" w:rsidR="00393090" w:rsidRPr="00B86F3B" w:rsidRDefault="00393090" w:rsidP="002D7689">
                      <w:pPr>
                        <w:pStyle w:val="Caption"/>
                        <w:rPr>
                          <w:noProof/>
                        </w:rPr>
                      </w:pPr>
                      <w:bookmarkStart w:id="174" w:name="_Toc52484751"/>
                      <w:r>
                        <w:t xml:space="preserve">Slika </w:t>
                      </w:r>
                      <w:fldSimple w:instr=" SEQ Slika \* ARABIC ">
                        <w:r>
                          <w:rPr>
                            <w:noProof/>
                          </w:rPr>
                          <w:t>27</w:t>
                        </w:r>
                      </w:fldSimple>
                      <w:r>
                        <w:t xml:space="preserve"> – Izgled obavijesti u pregledniku</w:t>
                      </w:r>
                      <w:bookmarkEnd w:id="174"/>
                    </w:p>
                  </w:txbxContent>
                </v:textbox>
              </v:shape>
            </w:pict>
          </mc:Fallback>
        </mc:AlternateContent>
      </w:r>
      <w:r>
        <w:rPr>
          <w:noProof/>
          <w:lang w:eastAsia="hr-HR"/>
        </w:rPr>
        <w:drawing>
          <wp:anchor distT="0" distB="0" distL="114300" distR="114300" simplePos="0" relativeHeight="251729408" behindDoc="1" locked="0" layoutInCell="1" allowOverlap="1" wp14:anchorId="24F0358A" wp14:editId="11338FC1">
            <wp:simplePos x="0" y="0"/>
            <wp:positionH relativeFrom="margin">
              <wp:align>center</wp:align>
            </wp:positionH>
            <wp:positionV relativeFrom="paragraph">
              <wp:posOffset>32219</wp:posOffset>
            </wp:positionV>
            <wp:extent cx="3562350" cy="6440805"/>
            <wp:effectExtent l="0" t="0" r="0" b="0"/>
            <wp:wrapNone/>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62350" cy="6440805"/>
                    </a:xfrm>
                    <a:prstGeom prst="rect">
                      <a:avLst/>
                    </a:prstGeom>
                    <a:noFill/>
                    <a:ln>
                      <a:noFill/>
                    </a:ln>
                  </pic:spPr>
                </pic:pic>
              </a:graphicData>
            </a:graphic>
          </wp:anchor>
        </w:drawing>
      </w:r>
    </w:p>
    <w:p w14:paraId="2B26AEB0" w14:textId="704DB652" w:rsidR="002D7689" w:rsidRDefault="002D7689" w:rsidP="00803B28"/>
    <w:p w14:paraId="0AF1AB46" w14:textId="5B01912A" w:rsidR="002D7689" w:rsidRDefault="002D7689" w:rsidP="00803B28"/>
    <w:p w14:paraId="7AE2B2A6" w14:textId="3F4BCB7A" w:rsidR="002D7689" w:rsidRDefault="002D7689" w:rsidP="00803B28"/>
    <w:p w14:paraId="3ECF6BDF" w14:textId="4EDB4CA3" w:rsidR="002D7689" w:rsidRDefault="002D7689" w:rsidP="00803B28"/>
    <w:p w14:paraId="1E956EE6" w14:textId="36033387" w:rsidR="002D7689" w:rsidRDefault="002D7689" w:rsidP="00803B28"/>
    <w:p w14:paraId="65A2C47A" w14:textId="77777777" w:rsidR="002D7689" w:rsidRDefault="002D7689" w:rsidP="00803B28"/>
    <w:p w14:paraId="4CA29E61" w14:textId="77777777" w:rsidR="002D7689" w:rsidRDefault="002D7689" w:rsidP="00803B28"/>
    <w:p w14:paraId="20E9375D" w14:textId="2CF7881A" w:rsidR="002D7689" w:rsidRDefault="002D7689" w:rsidP="00803B28"/>
    <w:p w14:paraId="76A756C2" w14:textId="77777777" w:rsidR="002D7689" w:rsidRDefault="002D7689" w:rsidP="00803B28"/>
    <w:p w14:paraId="13EDEC8D" w14:textId="408F6D86" w:rsidR="002D7689" w:rsidRDefault="002D7689" w:rsidP="00803B28"/>
    <w:p w14:paraId="60AB69E4" w14:textId="77777777" w:rsidR="002D7689" w:rsidRDefault="002D7689" w:rsidP="00803B28"/>
    <w:p w14:paraId="42689A36" w14:textId="1BB7EC3B" w:rsidR="002D7689" w:rsidRDefault="002D7689" w:rsidP="00803B28"/>
    <w:p w14:paraId="52BFE0C0" w14:textId="77777777" w:rsidR="002D7689" w:rsidRDefault="002D7689" w:rsidP="00803B28"/>
    <w:p w14:paraId="69DFDEA2" w14:textId="07B6C191" w:rsidR="002D7689" w:rsidRDefault="002D7689" w:rsidP="00803B28"/>
    <w:p w14:paraId="09A9A571" w14:textId="77777777" w:rsidR="002D7689" w:rsidRDefault="002D7689" w:rsidP="00803B28"/>
    <w:p w14:paraId="4D2ABA3D" w14:textId="5B79D55A" w:rsidR="002D7689" w:rsidRDefault="002D7689" w:rsidP="00803B28"/>
    <w:p w14:paraId="1C9C4D2F" w14:textId="77777777" w:rsidR="002D7689" w:rsidRDefault="002D7689" w:rsidP="00803B28"/>
    <w:p w14:paraId="399EEFEA" w14:textId="074BB691" w:rsidR="002D7689" w:rsidRPr="008D1D7C" w:rsidRDefault="002D7689" w:rsidP="00803B28"/>
    <w:p w14:paraId="5811D32C" w14:textId="2DB6E943" w:rsidR="00AB6B72" w:rsidRPr="008D1D7C" w:rsidRDefault="00AB6B72" w:rsidP="00803B28"/>
    <w:p w14:paraId="3BA2E550" w14:textId="23777AD1" w:rsidR="002D7689" w:rsidRDefault="00EC7089">
      <w:r w:rsidRPr="008D1D7C">
        <w:br/>
      </w:r>
    </w:p>
    <w:p w14:paraId="39AF7466" w14:textId="1B114A0B" w:rsidR="002D7689" w:rsidRDefault="002D7689"/>
    <w:p w14:paraId="01524B70" w14:textId="0BD2CA65" w:rsidR="002D7689" w:rsidRDefault="00055B04">
      <w:r w:rsidRPr="00055B04">
        <w:rPr>
          <w:noProof/>
          <w:lang w:eastAsia="hr-HR"/>
        </w:rPr>
        <w:lastRenderedPageBreak/>
        <w:drawing>
          <wp:anchor distT="0" distB="0" distL="114300" distR="114300" simplePos="0" relativeHeight="251731456" behindDoc="1" locked="0" layoutInCell="1" allowOverlap="1" wp14:anchorId="72064A09" wp14:editId="021E95BD">
            <wp:simplePos x="0" y="0"/>
            <wp:positionH relativeFrom="margin">
              <wp:align>center</wp:align>
            </wp:positionH>
            <wp:positionV relativeFrom="paragraph">
              <wp:posOffset>28575</wp:posOffset>
            </wp:positionV>
            <wp:extent cx="3734321" cy="6963747"/>
            <wp:effectExtent l="152400" t="152400" r="361950" b="37084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734321" cy="6963747"/>
                    </a:xfrm>
                    <a:prstGeom prst="rect">
                      <a:avLst/>
                    </a:prstGeom>
                    <a:ln>
                      <a:noFill/>
                    </a:ln>
                    <a:effectLst>
                      <a:outerShdw blurRad="292100" dist="139700" dir="2700000" algn="tl" rotWithShape="0">
                        <a:srgbClr val="333333">
                          <a:alpha val="65000"/>
                        </a:srgbClr>
                      </a:outerShdw>
                    </a:effectLst>
                  </pic:spPr>
                </pic:pic>
              </a:graphicData>
            </a:graphic>
          </wp:anchor>
        </w:drawing>
      </w:r>
    </w:p>
    <w:p w14:paraId="4FE9F6FC" w14:textId="14AD2BA9" w:rsidR="002D7689" w:rsidRDefault="002D7689"/>
    <w:p w14:paraId="0B11167D" w14:textId="146C185B" w:rsidR="002D7689" w:rsidRDefault="002D7689"/>
    <w:p w14:paraId="0F6F6CDB" w14:textId="11AA343A" w:rsidR="002D7689" w:rsidRDefault="002D7689"/>
    <w:p w14:paraId="2F4D30CC" w14:textId="28AFA311" w:rsidR="002D7689" w:rsidRDefault="002D7689"/>
    <w:p w14:paraId="22B7B40F" w14:textId="4C4BFDD8" w:rsidR="002D7689" w:rsidRDefault="002D7689"/>
    <w:p w14:paraId="1B984CAE" w14:textId="09289D8E" w:rsidR="002D7689" w:rsidRDefault="002D7689"/>
    <w:p w14:paraId="76310568" w14:textId="44DC7390" w:rsidR="00055B04" w:rsidRDefault="00055B04"/>
    <w:p w14:paraId="584A348D" w14:textId="31CEEBE0" w:rsidR="00055B04" w:rsidRDefault="00055B04"/>
    <w:p w14:paraId="6A3BC45E" w14:textId="11E93BBE" w:rsidR="00055B04" w:rsidRDefault="00055B04"/>
    <w:p w14:paraId="3BA5A996" w14:textId="5D67B6DB" w:rsidR="00055B04" w:rsidRDefault="00055B04"/>
    <w:p w14:paraId="6EDEE7D1" w14:textId="78702B38" w:rsidR="00055B04" w:rsidRDefault="00055B04"/>
    <w:p w14:paraId="0236EB93" w14:textId="0FF80CFE" w:rsidR="00055B04" w:rsidRDefault="00055B04"/>
    <w:p w14:paraId="3A1734A8" w14:textId="274BED58" w:rsidR="00055B04" w:rsidRDefault="00055B04"/>
    <w:p w14:paraId="26DD1A6B" w14:textId="0B4B3F5C" w:rsidR="00055B04" w:rsidRDefault="00055B04"/>
    <w:p w14:paraId="60CA60A5" w14:textId="4EEA8AEF" w:rsidR="00055B04" w:rsidRDefault="00055B04"/>
    <w:p w14:paraId="16E0C95F" w14:textId="4899ED1F" w:rsidR="00055B04" w:rsidRDefault="00055B04"/>
    <w:p w14:paraId="542A8D29" w14:textId="7F7641FF" w:rsidR="00055B04" w:rsidRDefault="00055B04"/>
    <w:p w14:paraId="76CEC740" w14:textId="75BEC693" w:rsidR="00055B04" w:rsidRDefault="00055B04"/>
    <w:p w14:paraId="32D4FDFF" w14:textId="3020FE92" w:rsidR="00055B04" w:rsidRDefault="00055B04"/>
    <w:p w14:paraId="7CD30632" w14:textId="46A1A03A" w:rsidR="00055B04" w:rsidRDefault="00055B04"/>
    <w:p w14:paraId="418CB8D9" w14:textId="4E9C2643" w:rsidR="00055B04" w:rsidRDefault="00055B04"/>
    <w:p w14:paraId="5774B27A" w14:textId="32EFDFDE" w:rsidR="00055B04" w:rsidRDefault="00055B04"/>
    <w:p w14:paraId="376C108E" w14:textId="1C963201" w:rsidR="00055B04" w:rsidRDefault="00055B04"/>
    <w:p w14:paraId="418DA5BB" w14:textId="30AB3A31" w:rsidR="00055B04" w:rsidRDefault="00055B04">
      <w:r>
        <w:rPr>
          <w:noProof/>
          <w:lang w:eastAsia="hr-HR"/>
        </w:rPr>
        <mc:AlternateContent>
          <mc:Choice Requires="wps">
            <w:drawing>
              <wp:anchor distT="0" distB="0" distL="114300" distR="114300" simplePos="0" relativeHeight="251732480" behindDoc="1" locked="0" layoutInCell="1" allowOverlap="1" wp14:anchorId="11C2A12A" wp14:editId="6A633718">
                <wp:simplePos x="0" y="0"/>
                <wp:positionH relativeFrom="column">
                  <wp:posOffset>1278255</wp:posOffset>
                </wp:positionH>
                <wp:positionV relativeFrom="paragraph">
                  <wp:posOffset>116205</wp:posOffset>
                </wp:positionV>
                <wp:extent cx="3733800" cy="63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2314C53B" w14:textId="2AA0656E" w:rsidR="00393090" w:rsidRPr="004827C7" w:rsidRDefault="00393090" w:rsidP="00055B04">
                            <w:pPr>
                              <w:pStyle w:val="Caption"/>
                            </w:pPr>
                            <w:bookmarkStart w:id="175" w:name="_Toc52484752"/>
                            <w:r>
                              <w:t xml:space="preserve">Slika </w:t>
                            </w:r>
                            <w:fldSimple w:instr=" SEQ Slika \* ARABIC ">
                              <w:r>
                                <w:rPr>
                                  <w:noProof/>
                                </w:rPr>
                                <w:t>28</w:t>
                              </w:r>
                            </w:fldSimple>
                            <w:r>
                              <w:t xml:space="preserve"> – Izgled obavijesti u Windowsu</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2A12A" id="Text Box 413" o:spid="_x0000_s1071" type="#_x0000_t202" style="position:absolute;left:0;text-align:left;margin-left:100.65pt;margin-top:9.15pt;width:294pt;height:.05pt;z-index:-25158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" stroked="f">
                <v:textbox style="mso-fit-shape-to-text:t" inset="0,0,0,0">
                  <w:txbxContent>
                    <w:p w14:paraId="2314C53B" w14:textId="2AA0656E" w:rsidR="00393090" w:rsidRPr="004827C7" w:rsidRDefault="00393090" w:rsidP="00055B04">
                      <w:pPr>
                        <w:pStyle w:val="Caption"/>
                      </w:pPr>
                      <w:bookmarkStart w:id="176" w:name="_Toc52484752"/>
                      <w:r>
                        <w:t xml:space="preserve">Slika </w:t>
                      </w:r>
                      <w:fldSimple w:instr=" SEQ Slika \* ARABIC ">
                        <w:r>
                          <w:rPr>
                            <w:noProof/>
                          </w:rPr>
                          <w:t>28</w:t>
                        </w:r>
                      </w:fldSimple>
                      <w:r>
                        <w:t xml:space="preserve"> – Izgled obavijesti u Windowsu</w:t>
                      </w:r>
                      <w:bookmarkEnd w:id="176"/>
                    </w:p>
                  </w:txbxContent>
                </v:textbox>
              </v:shape>
            </w:pict>
          </mc:Fallback>
        </mc:AlternateContent>
      </w:r>
    </w:p>
    <w:p w14:paraId="2D36CF5B" w14:textId="2ABDB0F3" w:rsidR="00055B04" w:rsidRDefault="00055B04"/>
    <w:p w14:paraId="4A3A1A6A" w14:textId="321440EE" w:rsidR="00055B04" w:rsidRDefault="00055B04"/>
    <w:p w14:paraId="4E0BBDEE" w14:textId="33823AA3" w:rsidR="00055B04" w:rsidRDefault="00055B04"/>
    <w:p w14:paraId="26105DA0" w14:textId="77777777" w:rsidR="00055B04" w:rsidRDefault="00055B04"/>
    <w:p w14:paraId="05FB8085" w14:textId="7D6D8FDB" w:rsidR="002D7689" w:rsidRDefault="002D7689"/>
    <w:p w14:paraId="24F32102" w14:textId="6F34C4C2" w:rsidR="002D7689" w:rsidRDefault="00153768">
      <w:r>
        <w:rPr>
          <w:noProof/>
          <w:lang w:eastAsia="hr-HR"/>
        </w:rPr>
        <mc:AlternateContent>
          <mc:Choice Requires="wpg">
            <w:drawing>
              <wp:anchor distT="0" distB="0" distL="114300" distR="114300" simplePos="0" relativeHeight="251740672" behindDoc="0" locked="0" layoutInCell="1" allowOverlap="1" wp14:anchorId="553D67F6" wp14:editId="7B457FD7">
                <wp:simplePos x="0" y="0"/>
                <wp:positionH relativeFrom="column">
                  <wp:posOffset>1299198</wp:posOffset>
                </wp:positionH>
                <wp:positionV relativeFrom="paragraph">
                  <wp:posOffset>117559</wp:posOffset>
                </wp:positionV>
                <wp:extent cx="3583935" cy="8176895"/>
                <wp:effectExtent l="114300" t="152400" r="360045" b="0"/>
                <wp:wrapNone/>
                <wp:docPr id="394" name="Group 394"/>
                <wp:cNvGraphicFramePr/>
                <a:graphic xmlns:a="http://schemas.openxmlformats.org/drawingml/2006/main">
                  <a:graphicData uri="http://schemas.microsoft.com/office/word/2010/wordprocessingGroup">
                    <wpg:wgp>
                      <wpg:cNvGrpSpPr/>
                      <wpg:grpSpPr>
                        <a:xfrm>
                          <a:off x="0" y="0"/>
                          <a:ext cx="3583935" cy="8176895"/>
                          <a:chOff x="1293727" y="0"/>
                          <a:chExt cx="3584398" cy="8176895"/>
                        </a:xfrm>
                      </wpg:grpSpPr>
                      <wpg:grpSp>
                        <wpg:cNvPr id="406" name="Group 406"/>
                        <wpg:cNvGrpSpPr/>
                        <wpg:grpSpPr>
                          <a:xfrm>
                            <a:off x="1293727" y="0"/>
                            <a:ext cx="3584398" cy="8176895"/>
                            <a:chOff x="-39773" y="0"/>
                            <a:chExt cx="3584398" cy="8176895"/>
                          </a:xfrm>
                        </wpg:grpSpPr>
                        <wps:wsp>
                          <wps:cNvPr id="376" name="Text Box 376"/>
                          <wps:cNvSpPr txBox="1"/>
                          <wps:spPr>
                            <a:xfrm>
                              <a:off x="-39773" y="7863840"/>
                              <a:ext cx="3543300" cy="313055"/>
                            </a:xfrm>
                            <a:prstGeom prst="rect">
                              <a:avLst/>
                            </a:prstGeom>
                            <a:solidFill>
                              <a:prstClr val="white"/>
                            </a:solidFill>
                            <a:ln>
                              <a:noFill/>
                            </a:ln>
                          </wps:spPr>
                          <wps:txbx>
                            <w:txbxContent>
                              <w:p w14:paraId="502D681A" w14:textId="781D3CA4" w:rsidR="00393090" w:rsidRPr="00FD65A4" w:rsidRDefault="00393090" w:rsidP="00E6126B">
                                <w:pPr>
                                  <w:pStyle w:val="Caption"/>
                                  <w:rPr>
                                    <w:noProof/>
                                  </w:rPr>
                                </w:pPr>
                                <w:bookmarkStart w:id="177" w:name="_Toc52484753"/>
                                <w:r>
                                  <w:t xml:space="preserve">Slika </w:t>
                                </w:r>
                                <w:fldSimple w:instr=" SEQ Slika \* ARABIC ">
                                  <w:r>
                                    <w:rPr>
                                      <w:noProof/>
                                    </w:rPr>
                                    <w:t>29</w:t>
                                  </w:r>
                                </w:fldSimple>
                                <w:r w:rsidRPr="00B6707D">
                                  <w:rPr>
                                    <w:noProof/>
                                  </w:rPr>
                                  <w:t xml:space="preserve"> –</w:t>
                                </w:r>
                                <w:r>
                                  <w:rPr>
                                    <w:noProof/>
                                  </w:rPr>
                                  <w:t xml:space="preserve"> </w:t>
                                </w:r>
                                <w:r>
                                  <w:t>Primanje obavijesti</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00" name="Group 400"/>
                          <wpg:cNvGrpSpPr/>
                          <wpg:grpSpPr>
                            <a:xfrm>
                              <a:off x="1325" y="0"/>
                              <a:ext cx="3543300" cy="7740844"/>
                              <a:chOff x="0" y="0"/>
                              <a:chExt cx="3543300" cy="7740844"/>
                            </a:xfrm>
                          </wpg:grpSpPr>
                          <wpg:grpSp>
                            <wpg:cNvPr id="375" name="Group 375"/>
                            <wpg:cNvGrpSpPr/>
                            <wpg:grpSpPr>
                              <a:xfrm>
                                <a:off x="0" y="0"/>
                                <a:ext cx="3543300" cy="7740844"/>
                                <a:chOff x="0" y="0"/>
                                <a:chExt cx="3543300" cy="7740844"/>
                              </a:xfrm>
                            </wpg:grpSpPr>
                            <pic:pic xmlns:pic="http://schemas.openxmlformats.org/drawingml/2006/picture">
                              <pic:nvPicPr>
                                <pic:cNvPr id="262" name="Picture 262"/>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543300" cy="140017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64" name="Picture 264"/>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129461" y="6416869"/>
                                  <a:ext cx="3314700" cy="1323975"/>
                                </a:xfrm>
                                <a:prstGeom prst="rect">
                                  <a:avLst/>
                                </a:prstGeom>
                              </pic:spPr>
                            </pic:pic>
                            <pic:pic xmlns:pic="http://schemas.openxmlformats.org/drawingml/2006/picture">
                              <pic:nvPicPr>
                                <pic:cNvPr id="265" name="Picture 265"/>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1396259" y="5470663"/>
                                  <a:ext cx="781050" cy="790575"/>
                                </a:xfrm>
                                <a:prstGeom prst="rect">
                                  <a:avLst/>
                                </a:prstGeom>
                              </pic:spPr>
                            </pic:pic>
                          </wpg:grpSp>
                          <pic:pic xmlns:pic="http://schemas.openxmlformats.org/drawingml/2006/picture">
                            <pic:nvPicPr>
                              <pic:cNvPr id="399" name="Picture 399"/>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2911277" y="356451"/>
                                <a:ext cx="453753" cy="429404"/>
                              </a:xfrm>
                              <a:prstGeom prst="rect">
                                <a:avLst/>
                              </a:prstGeom>
                            </pic:spPr>
                          </pic:pic>
                        </wpg:grpSp>
                      </wpg:grpSp>
                      <pic:pic xmlns:pic="http://schemas.openxmlformats.org/drawingml/2006/picture">
                        <pic:nvPicPr>
                          <pic:cNvPr id="342" name="Picture 34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1489801" y="1988155"/>
                            <a:ext cx="3262823" cy="3273479"/>
                          </a:xfrm>
                          <a:prstGeom prst="rect">
                            <a:avLst/>
                          </a:prstGeom>
                          <a:ln>
                            <a:noFill/>
                          </a:ln>
                          <a:effectLst>
                            <a:outerShdw blurRad="292100" dist="139700" dir="2700000" algn="tl" rotWithShape="0">
                              <a:srgbClr val="333333">
                                <a:alpha val="65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553D67F6" id="Group 394" o:spid="_x0000_s1072" style="position:absolute;left:0;text-align:left;margin-left:102.3pt;margin-top:9.25pt;width:282.2pt;height:643.85pt;z-index:251740672;mso-width-relative:margin;mso-height-relative:margin" coordorigin="12937" coordsize="35843,81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">
                <v:group id="Group 406" o:spid="_x0000_s1073" style="position:absolute;left:12937;width:35844;height:81768" coordorigin="-397" coordsize="35843,8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">
                  <v:shape id="Text Box 376" o:spid="_x0000_s1074" type="#_x0000_t202" style="position:absolute;left:-397;top:78638;width:3543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" stroked="f">
                    <v:textbox style="mso-fit-shape-to-text:t" inset="0,0,0,0">
                      <w:txbxContent>
                        <w:p w14:paraId="502D681A" w14:textId="781D3CA4" w:rsidR="00393090" w:rsidRPr="00FD65A4" w:rsidRDefault="00393090" w:rsidP="00E6126B">
                          <w:pPr>
                            <w:pStyle w:val="Caption"/>
                            <w:rPr>
                              <w:noProof/>
                            </w:rPr>
                          </w:pPr>
                          <w:bookmarkStart w:id="178" w:name="_Toc52484753"/>
                          <w:r>
                            <w:t xml:space="preserve">Slika </w:t>
                          </w:r>
                          <w:fldSimple w:instr=" SEQ Slika \* ARABIC ">
                            <w:r>
                              <w:rPr>
                                <w:noProof/>
                              </w:rPr>
                              <w:t>29</w:t>
                            </w:r>
                          </w:fldSimple>
                          <w:r w:rsidRPr="00B6707D">
                            <w:rPr>
                              <w:noProof/>
                            </w:rPr>
                            <w:t xml:space="preserve"> –</w:t>
                          </w:r>
                          <w:r>
                            <w:rPr>
                              <w:noProof/>
                            </w:rPr>
                            <w:t xml:space="preserve"> </w:t>
                          </w:r>
                          <w:r>
                            <w:t>Primanje obavijesti</w:t>
                          </w:r>
                          <w:bookmarkEnd w:id="178"/>
                        </w:p>
                      </w:txbxContent>
                    </v:textbox>
                  </v:shape>
                  <v:group id="Group 400" o:spid="_x0000_s1075" style="position:absolute;left:13;width:35433;height:77408" coordsize="35433,7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group id="Group 375" o:spid="_x0000_s1076" style="position:absolute;width:35433;height:77408" coordsize="35433,7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shape id="Picture 262" o:spid="_x0000_s1077" type="#_x0000_t75" style="position:absolute;width:35433;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">
                        <v:imagedata r:id="rId151" o:title=""/>
                        <v:shadow on="t" color="#333" opacity="42598f" origin="-.5,-.5" offset="2.74397mm,2.74397mm"/>
                      </v:shape>
                      <v:shape id="Picture 264" o:spid="_x0000_s1078" type="#_x0000_t75" style="position:absolute;left:1294;top:64168;width:33147;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">
                        <v:imagedata r:id="rId152" o:title=""/>
                      </v:shape>
                      <v:shape id="Picture 265" o:spid="_x0000_s1079" type="#_x0000_t75" style="position:absolute;left:13962;top:54706;width:7811;height:7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">
                        <v:imagedata r:id="rId153" o:title=""/>
                      </v:shape>
                    </v:group>
                    <v:shape id="Picture 399" o:spid="_x0000_s1080" type="#_x0000_t75" style="position:absolute;left:29112;top:3564;width:4538;height:4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">
                      <v:imagedata r:id="rId154" o:title=""/>
                    </v:shape>
                  </v:group>
                </v:group>
                <v:shape id="Picture 342" o:spid="_x0000_s1081" type="#_x0000_t75" style="position:absolute;left:14898;top:19881;width:32628;height:32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">
                  <v:imagedata r:id="rId155" o:title=""/>
                  <v:shadow on="t" color="#333" opacity="42598f" origin="-.5,-.5" offset="2.74397mm,2.74397mm"/>
                </v:shape>
              </v:group>
            </w:pict>
          </mc:Fallback>
        </mc:AlternateContent>
      </w:r>
    </w:p>
    <w:p w14:paraId="4721D1CD" w14:textId="5CC4E50B" w:rsidR="002D7689" w:rsidRDefault="002D7689"/>
    <w:p w14:paraId="1C112DB5" w14:textId="6C02A5B1" w:rsidR="002D7689" w:rsidRDefault="002D7689"/>
    <w:p w14:paraId="276CE38F" w14:textId="066B33B5" w:rsidR="002D7689" w:rsidRDefault="002D7689"/>
    <w:p w14:paraId="59AB4F24" w14:textId="5E6A3341" w:rsidR="002D7689" w:rsidRDefault="002D7689"/>
    <w:p w14:paraId="2B3D2379" w14:textId="2C7A0764" w:rsidR="002D7689" w:rsidRDefault="00153768">
      <w:r w:rsidRPr="008D1D7C">
        <w:rPr>
          <w:noProof/>
          <w:lang w:eastAsia="hr-HR"/>
        </w:rPr>
        <mc:AlternateContent>
          <mc:Choice Requires="wps">
            <w:drawing>
              <wp:anchor distT="0" distB="0" distL="114300" distR="114300" simplePos="0" relativeHeight="251569663" behindDoc="0" locked="0" layoutInCell="1" allowOverlap="1" wp14:anchorId="5FE9A317" wp14:editId="34465012">
                <wp:simplePos x="0" y="0"/>
                <wp:positionH relativeFrom="margin">
                  <wp:posOffset>1771015</wp:posOffset>
                </wp:positionH>
                <wp:positionV relativeFrom="paragraph">
                  <wp:posOffset>74498</wp:posOffset>
                </wp:positionV>
                <wp:extent cx="2591837" cy="405442"/>
                <wp:effectExtent l="0" t="0" r="0" b="0"/>
                <wp:wrapNone/>
                <wp:docPr id="410" name="Tekstni okvi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1837" cy="405442"/>
                        </a:xfrm>
                        <a:prstGeom prst="rect">
                          <a:avLst/>
                        </a:prstGeom>
                        <a:noFill/>
                        <a:ln w="9525">
                          <a:noFill/>
                          <a:miter lim="800000"/>
                          <a:headEnd/>
                          <a:tailEnd/>
                        </a:ln>
                      </wps:spPr>
                      <wps:txbx>
                        <w:txbxContent>
                          <w:p w14:paraId="0A14FF27" w14:textId="77777777" w:rsidR="00393090" w:rsidRDefault="00393090" w:rsidP="00153768">
                            <w:pPr>
                              <w:jc w:val="center"/>
                            </w:pPr>
                            <w:r w:rsidRPr="00153768">
                              <w:rPr>
                                <w:rFonts w:ascii="Trebuchet MS" w:hAnsi="Trebuchet MS"/>
                                <w:color w:val="E3E3E3"/>
                                <w:sz w:val="50"/>
                                <w:szCs w:val="50"/>
                                <w:shd w:val="clear" w:color="auto" w:fill="FFFFFF"/>
                              </w:rPr>
                              <w: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FE9A317" id="_x0000_s1082" type="#_x0000_t202" style="position:absolute;left:0;text-align:left;margin-left:139.45pt;margin-top:5.85pt;width:204.1pt;height:31.9pt;z-index:25156966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" filled="f" stroked="f">
                <v:textbox>
                  <w:txbxContent>
                    <w:p w14:paraId="0A14FF27" w14:textId="77777777" w:rsidR="00393090" w:rsidRDefault="00393090" w:rsidP="00153768">
                      <w:pPr>
                        <w:jc w:val="center"/>
                      </w:pPr>
                      <w:r w:rsidRPr="00153768">
                        <w:rPr>
                          <w:rFonts w:ascii="Trebuchet MS" w:hAnsi="Trebuchet MS"/>
                          <w:color w:val="E3E3E3"/>
                          <w:sz w:val="50"/>
                          <w:szCs w:val="50"/>
                          <w:shd w:val="clear" w:color="auto" w:fill="FFFFFF"/>
                        </w:rPr>
                        <w:t>«•»</w:t>
                      </w:r>
                    </w:p>
                  </w:txbxContent>
                </v:textbox>
                <w10:wrap anchorx="margin"/>
              </v:shape>
            </w:pict>
          </mc:Fallback>
        </mc:AlternateContent>
      </w:r>
    </w:p>
    <w:p w14:paraId="5561D0C9" w14:textId="32F28375" w:rsidR="002D7689" w:rsidRDefault="002D7689"/>
    <w:p w14:paraId="7E5B7B58" w14:textId="2B73984B" w:rsidR="002D7689" w:rsidRDefault="002D7689"/>
    <w:p w14:paraId="5CDA9B66" w14:textId="49888FA4" w:rsidR="002D7689" w:rsidRDefault="002D7689"/>
    <w:p w14:paraId="16FB5C86" w14:textId="78180ED3" w:rsidR="002D7689" w:rsidRDefault="002D7689"/>
    <w:p w14:paraId="17E9BD93" w14:textId="21CA21D3" w:rsidR="002D7689" w:rsidRDefault="002D7689"/>
    <w:p w14:paraId="60E9D920" w14:textId="718D972B" w:rsidR="002D7689" w:rsidRDefault="002D7689"/>
    <w:p w14:paraId="5FED2FD3" w14:textId="335F1BAF" w:rsidR="002D7689" w:rsidRDefault="002D7689"/>
    <w:p w14:paraId="4849E38D" w14:textId="1BA503B9" w:rsidR="002D7689" w:rsidRDefault="002D7689"/>
    <w:p w14:paraId="248C8901" w14:textId="75AC60B5" w:rsidR="002D7689" w:rsidRDefault="002D7689"/>
    <w:p w14:paraId="6874F085" w14:textId="56E6ED9E" w:rsidR="002D7689" w:rsidRDefault="002D7689"/>
    <w:p w14:paraId="74369FDC" w14:textId="7616807B" w:rsidR="002D7689" w:rsidRDefault="002D7689"/>
    <w:p w14:paraId="61AF69CF" w14:textId="217B0EFB" w:rsidR="00055B04" w:rsidRDefault="00055B04"/>
    <w:p w14:paraId="08FA726D" w14:textId="6682EA50" w:rsidR="00055B04" w:rsidRDefault="00055B04"/>
    <w:p w14:paraId="467FDD66" w14:textId="182988CB" w:rsidR="00055B04" w:rsidRDefault="00055B04"/>
    <w:p w14:paraId="4654329A" w14:textId="022A5135" w:rsidR="00055B04" w:rsidRDefault="00055B04"/>
    <w:p w14:paraId="7D3736FF" w14:textId="4A45CD32" w:rsidR="00055B04" w:rsidRDefault="00055B04"/>
    <w:p w14:paraId="72DDDB0A" w14:textId="442913B5" w:rsidR="00055B04" w:rsidRDefault="00055B04"/>
    <w:p w14:paraId="76E5D101" w14:textId="77777777" w:rsidR="00055B04" w:rsidRDefault="00055B04"/>
    <w:p w14:paraId="7FA4936C" w14:textId="555B7777" w:rsidR="009B57E5" w:rsidRDefault="009B57E5">
      <w:pPr>
        <w:jc w:val="left"/>
      </w:pPr>
      <w:r>
        <w:br w:type="page"/>
      </w:r>
    </w:p>
    <w:p w14:paraId="3102F9BB" w14:textId="5688C809" w:rsidR="002D7689" w:rsidRDefault="009B57E5" w:rsidP="009B57E5">
      <w:pPr>
        <w:pStyle w:val="Heading2"/>
      </w:pPr>
      <w:bookmarkStart w:id="179" w:name="_Toc52484681"/>
      <w:r>
        <w:lastRenderedPageBreak/>
        <w:t>Raspored</w:t>
      </w:r>
      <w:bookmarkEnd w:id="179"/>
    </w:p>
    <w:p w14:paraId="395CA43C" w14:textId="321556BB" w:rsidR="00362008" w:rsidRDefault="009B57E5" w:rsidP="009B57E5">
      <w:r w:rsidRPr="009B57E5">
        <w:t xml:space="preserve">Ako je škola unijela razredni raspored sati, </w:t>
      </w:r>
      <w:r w:rsidRPr="00F86201">
        <w:t>proširenje</w:t>
      </w:r>
      <w:r w:rsidRPr="009B57E5">
        <w:t xml:space="preserve"> omogućuje mijenjanje i uređivanje rasporeda s automatskim spremanjem. </w:t>
      </w:r>
    </w:p>
    <w:p w14:paraId="55152C92" w14:textId="77777777" w:rsidR="009B57E5" w:rsidRDefault="009B57E5" w:rsidP="009B57E5"/>
    <w:p w14:paraId="2B2DF740" w14:textId="77777777" w:rsidR="009B57E5" w:rsidRDefault="009B57E5" w:rsidP="009B57E5">
      <w:pPr>
        <w:keepNext/>
        <w:jc w:val="center"/>
      </w:pPr>
      <w:r w:rsidRPr="009B57E5">
        <w:rPr>
          <w:noProof/>
          <w:lang w:eastAsia="hr-HR"/>
        </w:rPr>
        <w:drawing>
          <wp:inline distT="0" distB="0" distL="0" distR="0" wp14:anchorId="2ED42C7C" wp14:editId="3FF920B0">
            <wp:extent cx="5447496" cy="2854518"/>
            <wp:effectExtent l="0" t="0" r="1270" b="317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2885" cy="2873062"/>
                    </a:xfrm>
                    <a:prstGeom prst="rect">
                      <a:avLst/>
                    </a:prstGeom>
                  </pic:spPr>
                </pic:pic>
              </a:graphicData>
            </a:graphic>
          </wp:inline>
        </w:drawing>
      </w:r>
    </w:p>
    <w:p w14:paraId="05098760" w14:textId="5151F6A5" w:rsidR="009B57E5" w:rsidRDefault="009B57E5" w:rsidP="009B57E5">
      <w:pPr>
        <w:pStyle w:val="Caption"/>
      </w:pPr>
      <w:bookmarkStart w:id="180" w:name="_Toc52484754"/>
      <w:r>
        <w:t xml:space="preserve">Slika </w:t>
      </w:r>
      <w:fldSimple w:instr=" SEQ Slika \* ARABIC ">
        <w:r w:rsidR="00E26EFF">
          <w:rPr>
            <w:noProof/>
          </w:rPr>
          <w:t>30</w:t>
        </w:r>
      </w:fldSimple>
      <w:r>
        <w:t xml:space="preserve"> – Raspored sati (prije)</w:t>
      </w:r>
      <w:bookmarkEnd w:id="180"/>
    </w:p>
    <w:p w14:paraId="73465C3E" w14:textId="77777777" w:rsidR="009B57E5" w:rsidRDefault="009B57E5" w:rsidP="009B57E5"/>
    <w:p w14:paraId="29030D78" w14:textId="77777777" w:rsidR="009B57E5" w:rsidRDefault="009B57E5" w:rsidP="009B57E5">
      <w:pPr>
        <w:keepNext/>
        <w:jc w:val="center"/>
      </w:pPr>
      <w:r w:rsidRPr="009B57E5">
        <w:rPr>
          <w:noProof/>
          <w:lang w:eastAsia="hr-HR"/>
        </w:rPr>
        <w:drawing>
          <wp:inline distT="0" distB="0" distL="0" distR="0" wp14:anchorId="629A1012" wp14:editId="75B5A4C3">
            <wp:extent cx="5430741" cy="3051134"/>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36717" cy="3054492"/>
                    </a:xfrm>
                    <a:prstGeom prst="rect">
                      <a:avLst/>
                    </a:prstGeom>
                  </pic:spPr>
                </pic:pic>
              </a:graphicData>
            </a:graphic>
          </wp:inline>
        </w:drawing>
      </w:r>
    </w:p>
    <w:p w14:paraId="563D380C" w14:textId="0B869C54" w:rsidR="009B57E5" w:rsidRDefault="009B57E5" w:rsidP="009B57E5">
      <w:pPr>
        <w:pStyle w:val="Caption"/>
      </w:pPr>
      <w:bookmarkStart w:id="181" w:name="_Toc52484755"/>
      <w:r>
        <w:t xml:space="preserve">Slika </w:t>
      </w:r>
      <w:fldSimple w:instr=" SEQ Slika \* ARABIC ">
        <w:r w:rsidR="00E26EFF">
          <w:rPr>
            <w:noProof/>
          </w:rPr>
          <w:t>31</w:t>
        </w:r>
      </w:fldSimple>
      <w:r>
        <w:t xml:space="preserve"> – </w:t>
      </w:r>
      <w:r w:rsidRPr="00233943">
        <w:t>Raspored sati (</w:t>
      </w:r>
      <w:r>
        <w:t>poslije</w:t>
      </w:r>
      <w:r w:rsidRPr="00233943">
        <w:t>)</w:t>
      </w:r>
      <w:bookmarkEnd w:id="181"/>
    </w:p>
    <w:p w14:paraId="0561BFD7" w14:textId="12095660" w:rsidR="00362008" w:rsidRDefault="00362008" w:rsidP="00362008"/>
    <w:p w14:paraId="439A65E4" w14:textId="2A46AFD9" w:rsidR="00362008" w:rsidRDefault="00362008" w:rsidP="00362008">
      <w:r>
        <w:lastRenderedPageBreak/>
        <w:t>Na sredini zaglavlja rasporeda sati nalaze se opcije uređivanja. Opcije su omogućene samo dok je fokusirano jedno polje u rasporedu. To su:</w:t>
      </w:r>
    </w:p>
    <w:p w14:paraId="74D4EEBF" w14:textId="010B4852" w:rsidR="00362008" w:rsidRDefault="00362008" w:rsidP="00362008">
      <w:pPr>
        <w:pStyle w:val="ListParagraph"/>
        <w:numPr>
          <w:ilvl w:val="0"/>
          <w:numId w:val="45"/>
        </w:numPr>
      </w:pPr>
      <w:r>
        <w:t>Mijenjanje veličine polja</w:t>
      </w:r>
    </w:p>
    <w:p w14:paraId="28E22DCF" w14:textId="74CBC473" w:rsidR="00362008" w:rsidRDefault="00362008" w:rsidP="00362008">
      <w:pPr>
        <w:pStyle w:val="ListParagraph"/>
        <w:numPr>
          <w:ilvl w:val="0"/>
          <w:numId w:val="45"/>
        </w:numPr>
      </w:pPr>
      <w:r>
        <w:t>Podebljan stil</w:t>
      </w:r>
    </w:p>
    <w:p w14:paraId="483C6663" w14:textId="173BC796" w:rsidR="00362008" w:rsidRDefault="00362008" w:rsidP="00362008">
      <w:pPr>
        <w:pStyle w:val="ListParagraph"/>
        <w:numPr>
          <w:ilvl w:val="0"/>
          <w:numId w:val="45"/>
        </w:numPr>
      </w:pPr>
      <w:proofErr w:type="spellStart"/>
      <w:r>
        <w:t>Italic</w:t>
      </w:r>
      <w:proofErr w:type="spellEnd"/>
      <w:r>
        <w:t xml:space="preserve"> (skošen) stil</w:t>
      </w:r>
    </w:p>
    <w:p w14:paraId="6B6479CA" w14:textId="659CC9BB" w:rsidR="00362008" w:rsidRDefault="00362008" w:rsidP="00362008">
      <w:pPr>
        <w:pStyle w:val="ListParagraph"/>
        <w:numPr>
          <w:ilvl w:val="0"/>
          <w:numId w:val="45"/>
        </w:numPr>
      </w:pPr>
      <w:r>
        <w:t>Podcrtan stil</w:t>
      </w:r>
    </w:p>
    <w:p w14:paraId="4AF3ED9D" w14:textId="7E759DF9" w:rsidR="00362008" w:rsidRDefault="00362008" w:rsidP="00362008">
      <w:pPr>
        <w:pStyle w:val="ListParagraph"/>
        <w:numPr>
          <w:ilvl w:val="0"/>
          <w:numId w:val="45"/>
        </w:numPr>
      </w:pPr>
      <w:r>
        <w:t>Boja polja (primjenjuje se automatski na sva druga polja s istim sadržajem na svim smjenama)</w:t>
      </w:r>
    </w:p>
    <w:p w14:paraId="013A6594" w14:textId="77777777" w:rsidR="00362008" w:rsidRDefault="00362008" w:rsidP="00362008"/>
    <w:p w14:paraId="6C2BB7BD" w14:textId="77777777" w:rsidR="00362008" w:rsidRDefault="00362008" w:rsidP="00362008">
      <w:pPr>
        <w:keepNext/>
        <w:jc w:val="center"/>
      </w:pPr>
      <w:r w:rsidRPr="00362008">
        <w:rPr>
          <w:noProof/>
          <w:lang w:eastAsia="hr-HR"/>
        </w:rPr>
        <w:drawing>
          <wp:inline distT="0" distB="0" distL="0" distR="0" wp14:anchorId="68078500" wp14:editId="204126AE">
            <wp:extent cx="5398935" cy="3080874"/>
            <wp:effectExtent l="0" t="0" r="0" b="571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15116" cy="3090108"/>
                    </a:xfrm>
                    <a:prstGeom prst="rect">
                      <a:avLst/>
                    </a:prstGeom>
                  </pic:spPr>
                </pic:pic>
              </a:graphicData>
            </a:graphic>
          </wp:inline>
        </w:drawing>
      </w:r>
    </w:p>
    <w:p w14:paraId="65EB4DCE" w14:textId="695CF71B" w:rsidR="00362008" w:rsidRDefault="00362008" w:rsidP="00362008">
      <w:pPr>
        <w:pStyle w:val="Caption"/>
      </w:pPr>
      <w:bookmarkStart w:id="182" w:name="_Toc52484756"/>
      <w:r>
        <w:t xml:space="preserve">Slika </w:t>
      </w:r>
      <w:fldSimple w:instr=" SEQ Slika \* ARABIC ">
        <w:r w:rsidR="00E26EFF">
          <w:rPr>
            <w:noProof/>
          </w:rPr>
          <w:t>32</w:t>
        </w:r>
      </w:fldSimple>
      <w:r>
        <w:t xml:space="preserve"> – Uređivanje rasporeda sati s tamnim prikazom</w:t>
      </w:r>
      <w:bookmarkEnd w:id="182"/>
    </w:p>
    <w:p w14:paraId="182D367D" w14:textId="77777777" w:rsidR="00362008" w:rsidRDefault="00362008" w:rsidP="00362008">
      <w:pPr>
        <w:jc w:val="center"/>
      </w:pPr>
    </w:p>
    <w:p w14:paraId="60CB90A9" w14:textId="0C666F19" w:rsidR="00362008" w:rsidRDefault="00362008" w:rsidP="00362008">
      <w:r w:rsidRPr="009B57E5">
        <w:t>Za brisanje promjena u trenutno otvorenom rasporedu i smjeni, potrebno je kliknuti na kvačicu nakon klika na gumb "Poništi promjene".</w:t>
      </w:r>
      <w:r>
        <w:t xml:space="preserve"> Klikom na X ili izvan, promjene ostaju spremljene.</w:t>
      </w:r>
    </w:p>
    <w:p w14:paraId="0B436E5B" w14:textId="6A57BBC1" w:rsidR="00362008" w:rsidRDefault="00362008" w:rsidP="00362008">
      <w:r>
        <w:t xml:space="preserve">Promjene se automatski spremaju svakih 5 sekundi (ako postoje). </w:t>
      </w:r>
    </w:p>
    <w:p w14:paraId="42CACB6E" w14:textId="78EB1F83" w:rsidR="00362008" w:rsidRDefault="00362008" w:rsidP="00362008"/>
    <w:p w14:paraId="6F24DBA6" w14:textId="47E05CAA" w:rsidR="00362008" w:rsidRDefault="00362008" w:rsidP="00362008"/>
    <w:p w14:paraId="0DC2F41D" w14:textId="6288BD2F" w:rsidR="00362008" w:rsidRDefault="00362008" w:rsidP="00362008"/>
    <w:p w14:paraId="32CEA824" w14:textId="77777777" w:rsidR="00362008" w:rsidRPr="00362008" w:rsidRDefault="00362008" w:rsidP="00362008"/>
    <w:p w14:paraId="0718D4AC" w14:textId="7F3333D0" w:rsidR="00362008" w:rsidRPr="00362008" w:rsidRDefault="0021761E" w:rsidP="00362008">
      <w:pPr>
        <w:pStyle w:val="Heading2"/>
        <w:rPr>
          <w:szCs w:val="36"/>
        </w:rPr>
      </w:pPr>
      <w:bookmarkStart w:id="183" w:name="_Plus"/>
      <w:bookmarkStart w:id="184" w:name="_Toc52484682"/>
      <w:bookmarkEnd w:id="183"/>
      <w:r w:rsidRPr="008D1D7C">
        <w:rPr>
          <w:szCs w:val="36"/>
        </w:rPr>
        <w:lastRenderedPageBreak/>
        <w:t>Plus</w:t>
      </w:r>
      <w:bookmarkEnd w:id="184"/>
    </w:p>
    <w:p w14:paraId="529B4340" w14:textId="1038BA47" w:rsidR="0021761E" w:rsidRPr="008D1D7C" w:rsidRDefault="0021761E" w:rsidP="00803B28">
      <w:r w:rsidRPr="008D1D7C">
        <w:t>U ovom poglavlju opisuju se sve dodatne</w:t>
      </w:r>
      <w:r w:rsidR="0009223E" w:rsidRPr="008D1D7C">
        <w:t>, posebne</w:t>
      </w:r>
      <w:r w:rsidRPr="008D1D7C">
        <w:t xml:space="preserve"> mogućnosti </w:t>
      </w:r>
      <w:r w:rsidR="0009223E" w:rsidRPr="00F86201">
        <w:t>proširenja</w:t>
      </w:r>
      <w:r w:rsidR="0009223E" w:rsidRPr="008D1D7C">
        <w:rPr>
          <w:i/>
        </w:rPr>
        <w:t xml:space="preserve"> </w:t>
      </w:r>
      <w:r w:rsidR="0009223E" w:rsidRPr="008D1D7C">
        <w:t>koje se nalaze na novoj kartici „Plus“, desno od „</w:t>
      </w:r>
      <w:r w:rsidR="003B741E">
        <w:t>Raspored</w:t>
      </w:r>
      <w:r w:rsidR="0009223E" w:rsidRPr="008D1D7C">
        <w:t>“.</w:t>
      </w:r>
    </w:p>
    <w:p w14:paraId="08E8713B" w14:textId="77777777" w:rsidR="002D15DA" w:rsidRPr="008D1D7C" w:rsidRDefault="002D15DA" w:rsidP="0021761E"/>
    <w:p w14:paraId="7BF16C20" w14:textId="77777777" w:rsidR="00AB6B72" w:rsidRPr="008D1D7C" w:rsidRDefault="002D15DA" w:rsidP="00E6126B">
      <w:pPr>
        <w:keepNext/>
      </w:pPr>
      <w:r w:rsidRPr="008D1D7C">
        <w:rPr>
          <w:noProof/>
          <w:lang w:eastAsia="hr-HR"/>
        </w:rPr>
        <w:drawing>
          <wp:inline distT="0" distB="0" distL="0" distR="0" wp14:anchorId="7DDA68AC" wp14:editId="087A8AD9">
            <wp:extent cx="6503758" cy="1238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530061" cy="1243258"/>
                    </a:xfrm>
                    <a:prstGeom prst="rect">
                      <a:avLst/>
                    </a:prstGeom>
                  </pic:spPr>
                </pic:pic>
              </a:graphicData>
            </a:graphic>
          </wp:inline>
        </w:drawing>
      </w:r>
    </w:p>
    <w:p w14:paraId="52BD984E" w14:textId="6E8E453D" w:rsidR="002D15DA" w:rsidRPr="008D1D7C" w:rsidRDefault="00AB6B72" w:rsidP="00E6126B">
      <w:pPr>
        <w:pStyle w:val="Caption"/>
      </w:pPr>
      <w:bookmarkStart w:id="185" w:name="_Toc52484757"/>
      <w:r w:rsidRPr="008D1D7C">
        <w:t xml:space="preserve">Slika </w:t>
      </w:r>
      <w:fldSimple w:instr=" SEQ Slika \* ARABIC ">
        <w:r w:rsidR="00E26EFF">
          <w:rPr>
            <w:noProof/>
          </w:rPr>
          <w:t>33</w:t>
        </w:r>
      </w:fldSimple>
      <w:r w:rsidRPr="008D1D7C">
        <w:rPr>
          <w:noProof/>
        </w:rPr>
        <w:t xml:space="preserve"> – </w:t>
      </w:r>
      <w:r w:rsidRPr="008D1D7C">
        <w:t>Kartica Plus</w:t>
      </w:r>
      <w:bookmarkEnd w:id="185"/>
    </w:p>
    <w:p w14:paraId="6F32BF79" w14:textId="77777777" w:rsidR="002D15DA" w:rsidRPr="008D1D7C" w:rsidRDefault="002D15DA" w:rsidP="0021761E"/>
    <w:p w14:paraId="10243806" w14:textId="2BE26A7B" w:rsidR="002D15DA" w:rsidRPr="008D1D7C" w:rsidRDefault="002D15DA" w:rsidP="00803B28">
      <w:r w:rsidRPr="008D1D7C">
        <w:t>Klikom na „Plus“ ne učitava se nova stranica</w:t>
      </w:r>
      <w:r w:rsidR="003D60E4" w:rsidRPr="008D1D7C">
        <w:t xml:space="preserve"> (</w:t>
      </w:r>
      <w:r w:rsidR="000C0239" w:rsidRPr="008D1D7C">
        <w:t>veza</w:t>
      </w:r>
      <w:r w:rsidR="003D60E4" w:rsidRPr="008D1D7C">
        <w:t xml:space="preserve"> ostaje ista)</w:t>
      </w:r>
      <w:r w:rsidRPr="008D1D7C">
        <w:t>, već se sadržaj trenutne pretvara u novi.</w:t>
      </w:r>
      <w:r w:rsidR="003D60E4" w:rsidRPr="008D1D7C">
        <w:t xml:space="preserve"> </w:t>
      </w:r>
      <w:r w:rsidRPr="008D1D7C">
        <w:t xml:space="preserve">Naslov sadržaja </w:t>
      </w:r>
      <w:r w:rsidR="003C6896" w:rsidRPr="008D1D7C">
        <w:t>sadrži</w:t>
      </w:r>
      <w:r w:rsidRPr="008D1D7C">
        <w:t>:</w:t>
      </w:r>
    </w:p>
    <w:p w14:paraId="756B01E8" w14:textId="19FBF0BD" w:rsidR="002D15DA" w:rsidRPr="008D1D7C" w:rsidRDefault="002D15DA" w:rsidP="00803B28">
      <w:r w:rsidRPr="008D1D7C">
        <w:t>„e-Dnevnik Plus [verzija]  |  [broj dana] do kraja ili početka školske godine“</w:t>
      </w:r>
    </w:p>
    <w:p w14:paraId="69D363D6" w14:textId="36C28EBF" w:rsidR="002D15DA" w:rsidRPr="008D1D7C" w:rsidRDefault="002D15DA" w:rsidP="00803B28">
      <w:r w:rsidRPr="008D1D7C">
        <w:t xml:space="preserve">Potom je </w:t>
      </w:r>
      <w:r w:rsidR="00014BCC" w:rsidRPr="008D1D7C">
        <w:t>popraćen</w:t>
      </w:r>
      <w:r w:rsidRPr="008D1D7C">
        <w:t xml:space="preserve"> najnovijim promjenama </w:t>
      </w:r>
      <w:r w:rsidRPr="00F86201">
        <w:t>proširenja</w:t>
      </w:r>
      <w:r w:rsidRPr="008D1D7C">
        <w:rPr>
          <w:i/>
        </w:rPr>
        <w:t xml:space="preserve"> </w:t>
      </w:r>
      <w:r w:rsidRPr="008D1D7C">
        <w:t>u nekoliko točaka, gdje zadnja uvijek upućuje na web-</w:t>
      </w:r>
      <w:r w:rsidR="00AF0157" w:rsidRPr="008D1D7C">
        <w:t>stranica</w:t>
      </w:r>
      <w:r w:rsidRPr="008D1D7C">
        <w:t xml:space="preserve"> </w:t>
      </w:r>
      <w:r w:rsidRPr="00F86201">
        <w:t>proširenja</w:t>
      </w:r>
      <w:r w:rsidRPr="008D1D7C">
        <w:rPr>
          <w:i/>
        </w:rPr>
        <w:t xml:space="preserve"> </w:t>
      </w:r>
      <w:r w:rsidRPr="008D1D7C">
        <w:t>za više informacija.</w:t>
      </w:r>
    </w:p>
    <w:p w14:paraId="7A8215CF" w14:textId="7F770186" w:rsidR="00C069F2" w:rsidRDefault="00C069F2" w:rsidP="00803B28">
      <w:r w:rsidRPr="008D1D7C">
        <w:t xml:space="preserve">Ispod teksta </w:t>
      </w:r>
      <w:r w:rsidR="003B741E">
        <w:t>je 6 opcija</w:t>
      </w:r>
      <w:r w:rsidRPr="008D1D7C">
        <w:t xml:space="preserve">: </w:t>
      </w:r>
      <w:r w:rsidR="003B741E">
        <w:t xml:space="preserve">prikaz obavijesti iz škole, povezivanje s </w:t>
      </w:r>
      <w:proofErr w:type="spellStart"/>
      <w:r w:rsidR="003B741E">
        <w:t>Loomenom</w:t>
      </w:r>
      <w:proofErr w:type="spellEnd"/>
      <w:r w:rsidR="003B741E">
        <w:t xml:space="preserve">, </w:t>
      </w:r>
      <w:r w:rsidRPr="008D1D7C">
        <w:t xml:space="preserve">pregled svih ocjena razreda, kalkulator bodova za upis u srednju školu, </w:t>
      </w:r>
      <w:r w:rsidR="000C0239" w:rsidRPr="008D1D7C">
        <w:t>veza</w:t>
      </w:r>
      <w:r w:rsidRPr="008D1D7C">
        <w:t xml:space="preserve"> za preuzimanje učeničkog Office 365 </w:t>
      </w:r>
      <w:proofErr w:type="spellStart"/>
      <w:r w:rsidRPr="008D1D7C">
        <w:t>ProPlus</w:t>
      </w:r>
      <w:proofErr w:type="spellEnd"/>
      <w:r w:rsidRPr="008D1D7C">
        <w:t xml:space="preserve"> i </w:t>
      </w:r>
      <w:r w:rsidR="00052348" w:rsidRPr="008D1D7C">
        <w:t>promjena</w:t>
      </w:r>
      <w:r w:rsidRPr="008D1D7C">
        <w:t xml:space="preserve"> lozinke za HUSO AAI (e-Dnevnik). </w:t>
      </w:r>
    </w:p>
    <w:p w14:paraId="13826AFE" w14:textId="4ECFBFD9" w:rsidR="003B741E" w:rsidRDefault="003B741E" w:rsidP="003B741E">
      <w:pPr>
        <w:pStyle w:val="Heading3"/>
      </w:pPr>
      <w:bookmarkStart w:id="186" w:name="_Toc52484683"/>
      <w:r>
        <w:t>Prikaz obavijesti iz škole</w:t>
      </w:r>
      <w:bookmarkEnd w:id="186"/>
    </w:p>
    <w:p w14:paraId="15CC7F63" w14:textId="3FDE4B3D" w:rsidR="003B741E" w:rsidRDefault="003B741E" w:rsidP="003B741E">
      <w:r>
        <w:t xml:space="preserve">Klikom na „Omogući“ i </w:t>
      </w:r>
      <w:r w:rsidR="00C43A25">
        <w:t>dopuštenjem</w:t>
      </w:r>
      <w:r>
        <w:t xml:space="preserve"> </w:t>
      </w:r>
      <w:r w:rsidRPr="00F86201">
        <w:t>proširenju</w:t>
      </w:r>
      <w:r>
        <w:t xml:space="preserve"> da pristupi stranici škole učenika učitava se posljednja vijest iz te škole. Da bi bilo moguće primati obavijesti iz škole ona mora:</w:t>
      </w:r>
    </w:p>
    <w:p w14:paraId="1750C6E3" w14:textId="75DBD6DA" w:rsidR="003B741E" w:rsidRDefault="003B741E" w:rsidP="00507DBF">
      <w:pPr>
        <w:pStyle w:val="ListParagraph"/>
        <w:numPr>
          <w:ilvl w:val="0"/>
          <w:numId w:val="40"/>
        </w:numPr>
      </w:pPr>
      <w:r>
        <w:t>Biti na popisu škola (</w:t>
      </w:r>
      <w:hyperlink r:id="rId160" w:history="1">
        <w:r w:rsidRPr="003B741E">
          <w:rPr>
            <w:rStyle w:val="Hyperlink"/>
          </w:rPr>
          <w:t>https://ocjene.skole.hr/school</w:t>
        </w:r>
      </w:hyperlink>
      <w:r>
        <w:t>) s ispravnim linkom.</w:t>
      </w:r>
    </w:p>
    <w:p w14:paraId="0DCE6FB2" w14:textId="1F6F587E" w:rsidR="003B741E" w:rsidRDefault="003B741E" w:rsidP="00507DBF">
      <w:pPr>
        <w:pStyle w:val="ListParagraph"/>
        <w:numPr>
          <w:ilvl w:val="0"/>
          <w:numId w:val="40"/>
        </w:numPr>
      </w:pPr>
      <w:r>
        <w:t>Link mora završavati sa „.</w:t>
      </w:r>
      <w:r w:rsidRPr="003B741E">
        <w:rPr>
          <w:b/>
          <w:bCs/>
        </w:rPr>
        <w:t>skole.hr</w:t>
      </w:r>
      <w:r>
        <w:t>“</w:t>
      </w:r>
    </w:p>
    <w:p w14:paraId="0DA28C47" w14:textId="15005E64" w:rsidR="00B40B38" w:rsidRDefault="00B40B38" w:rsidP="00B40B38">
      <w:r>
        <w:t xml:space="preserve">Nakon što se prva obavijest učita, korisnik mora potvrditi da je ispravna. Moguće je da </w:t>
      </w:r>
      <w:r w:rsidRPr="00F86201">
        <w:t>proširenje</w:t>
      </w:r>
      <w:r>
        <w:t xml:space="preserve"> ne uspije dobaviti potreban dio stranice jer nisu sve stranice iste. Nakon potvrde, u zaglavlju se omogućio gumb „Novosti iz škole“. Sljedećim otvaranjem „Plus“ kartice prikazivat će se posljednja obavijest iz škole.</w:t>
      </w:r>
    </w:p>
    <w:p w14:paraId="4A31E5FD" w14:textId="77777777" w:rsidR="00B40B38" w:rsidRDefault="00B40B38" w:rsidP="00B40B38"/>
    <w:p w14:paraId="77E9D9FF" w14:textId="77777777" w:rsidR="00B40B38" w:rsidRDefault="00B40B38" w:rsidP="00B40B38"/>
    <w:p w14:paraId="48825587" w14:textId="77777777" w:rsidR="00B40B38" w:rsidRDefault="00B40B38" w:rsidP="00B40B38"/>
    <w:p w14:paraId="6F8324D1" w14:textId="77777777" w:rsidR="00B40B38" w:rsidRDefault="00B40B38" w:rsidP="00B40B38"/>
    <w:p w14:paraId="47CF09BC" w14:textId="77777777" w:rsidR="00B40B38" w:rsidRDefault="00B40B38" w:rsidP="00B40B38"/>
    <w:p w14:paraId="035AE085" w14:textId="69C4FA09" w:rsidR="00B40B38" w:rsidRDefault="00B40B38" w:rsidP="00B40B38">
      <w:r w:rsidRPr="00B40B38">
        <w:rPr>
          <w:noProof/>
          <w:lang w:eastAsia="hr-HR"/>
        </w:rPr>
        <w:lastRenderedPageBreak/>
        <w:drawing>
          <wp:anchor distT="0" distB="0" distL="114300" distR="114300" simplePos="0" relativeHeight="251733504" behindDoc="0" locked="0" layoutInCell="1" allowOverlap="1" wp14:anchorId="3181FA0D" wp14:editId="602D652C">
            <wp:simplePos x="0" y="0"/>
            <wp:positionH relativeFrom="margin">
              <wp:align>center</wp:align>
            </wp:positionH>
            <wp:positionV relativeFrom="paragraph">
              <wp:posOffset>13970</wp:posOffset>
            </wp:positionV>
            <wp:extent cx="5191850" cy="4429743"/>
            <wp:effectExtent l="0" t="0" r="8890" b="9525"/>
            <wp:wrapThrough wrapText="bothSides">
              <wp:wrapPolygon edited="0">
                <wp:start x="0" y="0"/>
                <wp:lineTo x="0" y="21554"/>
                <wp:lineTo x="21558" y="21554"/>
                <wp:lineTo x="21558" y="0"/>
                <wp:lineTo x="0" y="0"/>
              </wp:wrapPolygon>
            </wp:wrapThrough>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191850" cy="4429743"/>
                    </a:xfrm>
                    <a:prstGeom prst="rect">
                      <a:avLst/>
                    </a:prstGeom>
                  </pic:spPr>
                </pic:pic>
              </a:graphicData>
            </a:graphic>
            <wp14:sizeRelH relativeFrom="page">
              <wp14:pctWidth>0</wp14:pctWidth>
            </wp14:sizeRelH>
            <wp14:sizeRelV relativeFrom="page">
              <wp14:pctHeight>0</wp14:pctHeight>
            </wp14:sizeRelV>
          </wp:anchor>
        </w:drawing>
      </w:r>
    </w:p>
    <w:p w14:paraId="258EF279" w14:textId="2635E249" w:rsidR="00B40B38" w:rsidRDefault="00B40B38" w:rsidP="00B40B38"/>
    <w:p w14:paraId="226696DA" w14:textId="7D0CAD6C" w:rsidR="00B40B38" w:rsidRDefault="00B40B38" w:rsidP="00B40B38"/>
    <w:p w14:paraId="63F5D514" w14:textId="77777777" w:rsidR="00B40B38" w:rsidRDefault="00B40B38" w:rsidP="00B40B38"/>
    <w:p w14:paraId="3466F4C4" w14:textId="338E3135" w:rsidR="00B40B38" w:rsidRDefault="00B40B38" w:rsidP="00B40B38"/>
    <w:p w14:paraId="7216B22E" w14:textId="77777777" w:rsidR="00B40B38" w:rsidRDefault="00B40B38" w:rsidP="00B40B38"/>
    <w:p w14:paraId="7EB0ACB7" w14:textId="77777777" w:rsidR="00B40B38" w:rsidRDefault="00B40B38" w:rsidP="00B40B38"/>
    <w:p w14:paraId="357748FA" w14:textId="77777777" w:rsidR="00B40B38" w:rsidRDefault="00B40B38" w:rsidP="00B40B38"/>
    <w:p w14:paraId="34ACF922" w14:textId="77777777" w:rsidR="00B40B38" w:rsidRDefault="00B40B38" w:rsidP="00B40B38"/>
    <w:p w14:paraId="6D21A2E6" w14:textId="77777777" w:rsidR="00B40B38" w:rsidRDefault="00B40B38" w:rsidP="00B40B38"/>
    <w:p w14:paraId="6684EEB5" w14:textId="77777777" w:rsidR="00B40B38" w:rsidRDefault="00B40B38" w:rsidP="00B40B38"/>
    <w:p w14:paraId="1F82600D" w14:textId="77777777" w:rsidR="00B40B38" w:rsidRDefault="00B40B38" w:rsidP="00B40B38"/>
    <w:p w14:paraId="3D925E4F" w14:textId="77777777" w:rsidR="00B40B38" w:rsidRDefault="00B40B38" w:rsidP="00B40B38"/>
    <w:p w14:paraId="23BF7E02" w14:textId="387980F6" w:rsidR="00B40B38" w:rsidRDefault="00B40B38" w:rsidP="00B40B38"/>
    <w:p w14:paraId="546939CE" w14:textId="5511E557" w:rsidR="00B40B38" w:rsidRDefault="00B40B38" w:rsidP="00B40B38">
      <w:r>
        <w:rPr>
          <w:noProof/>
          <w:lang w:eastAsia="hr-HR"/>
        </w:rPr>
        <mc:AlternateContent>
          <mc:Choice Requires="wps">
            <w:drawing>
              <wp:anchor distT="0" distB="0" distL="114300" distR="114300" simplePos="0" relativeHeight="251734528" behindDoc="0" locked="0" layoutInCell="1" allowOverlap="1" wp14:anchorId="415488D4" wp14:editId="488F279E">
                <wp:simplePos x="0" y="0"/>
                <wp:positionH relativeFrom="column">
                  <wp:posOffset>592455</wp:posOffset>
                </wp:positionH>
                <wp:positionV relativeFrom="paragraph">
                  <wp:posOffset>12065</wp:posOffset>
                </wp:positionV>
                <wp:extent cx="5191760" cy="635"/>
                <wp:effectExtent l="0" t="0" r="0" b="0"/>
                <wp:wrapThrough wrapText="bothSides">
                  <wp:wrapPolygon edited="0">
                    <wp:start x="0" y="0"/>
                    <wp:lineTo x="0" y="21600"/>
                    <wp:lineTo x="21600" y="21600"/>
                    <wp:lineTo x="21600" y="0"/>
                  </wp:wrapPolygon>
                </wp:wrapThrough>
                <wp:docPr id="419" name="Text Box 419"/>
                <wp:cNvGraphicFramePr/>
                <a:graphic xmlns:a="http://schemas.openxmlformats.org/drawingml/2006/main">
                  <a:graphicData uri="http://schemas.microsoft.com/office/word/2010/wordprocessingShape">
                    <wps:wsp>
                      <wps:cNvSpPr txBox="1"/>
                      <wps:spPr>
                        <a:xfrm>
                          <a:off x="0" y="0"/>
                          <a:ext cx="5191760" cy="635"/>
                        </a:xfrm>
                        <a:prstGeom prst="rect">
                          <a:avLst/>
                        </a:prstGeom>
                        <a:solidFill>
                          <a:prstClr val="white"/>
                        </a:solidFill>
                        <a:ln>
                          <a:noFill/>
                        </a:ln>
                      </wps:spPr>
                      <wps:txbx>
                        <w:txbxContent>
                          <w:p w14:paraId="698E2F33" w14:textId="488F6D49" w:rsidR="00393090" w:rsidRPr="00455960" w:rsidRDefault="00393090" w:rsidP="00B40B38">
                            <w:pPr>
                              <w:pStyle w:val="Caption"/>
                            </w:pPr>
                            <w:bookmarkStart w:id="187" w:name="_Toc52484758"/>
                            <w:r>
                              <w:t xml:space="preserve">Slika </w:t>
                            </w:r>
                            <w:fldSimple w:instr=" SEQ Slika \* ARABIC ">
                              <w:r>
                                <w:rPr>
                                  <w:noProof/>
                                </w:rPr>
                                <w:t>34</w:t>
                              </w:r>
                            </w:fldSimple>
                            <w:r>
                              <w:t xml:space="preserve"> – Potvrda primanja obavijesti iz škole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488D4" id="Text Box 419" o:spid="_x0000_s1083" type="#_x0000_t202" style="position:absolute;left:0;text-align:left;margin-left:46.65pt;margin-top:.95pt;width:408.8pt;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" stroked="f">
                <v:textbox style="mso-fit-shape-to-text:t" inset="0,0,0,0">
                  <w:txbxContent>
                    <w:p w14:paraId="698E2F33" w14:textId="488F6D49" w:rsidR="00393090" w:rsidRPr="00455960" w:rsidRDefault="00393090" w:rsidP="00B40B38">
                      <w:pPr>
                        <w:pStyle w:val="Caption"/>
                      </w:pPr>
                      <w:bookmarkStart w:id="188" w:name="_Toc52484758"/>
                      <w:r>
                        <w:t xml:space="preserve">Slika </w:t>
                      </w:r>
                      <w:fldSimple w:instr=" SEQ Slika \* ARABIC ">
                        <w:r>
                          <w:rPr>
                            <w:noProof/>
                          </w:rPr>
                          <w:t>34</w:t>
                        </w:r>
                      </w:fldSimple>
                      <w:r>
                        <w:t xml:space="preserve"> – Potvrda primanja obavijesti iz škole</w:t>
                      </w:r>
                      <w:bookmarkEnd w:id="188"/>
                    </w:p>
                  </w:txbxContent>
                </v:textbox>
                <w10:wrap type="through"/>
              </v:shape>
            </w:pict>
          </mc:Fallback>
        </mc:AlternateContent>
      </w:r>
    </w:p>
    <w:p w14:paraId="76DCD70E" w14:textId="67786CA3" w:rsidR="00B40B38" w:rsidRDefault="00B40B38" w:rsidP="00B40B38"/>
    <w:p w14:paraId="342BAF73" w14:textId="33B4C2F3" w:rsidR="00B40B38" w:rsidRDefault="00B40B38" w:rsidP="00B40B38">
      <w:r>
        <w:t xml:space="preserve">Nakon potvrde, primanje obavijesti iz škole je omogućeno, a može se onemogućiti/omogućiti klikom na kvačicu koja se </w:t>
      </w:r>
      <w:r w:rsidR="00134291">
        <w:t>tad</w:t>
      </w:r>
      <w:r>
        <w:t xml:space="preserve"> nalazi umjesto gumba.</w:t>
      </w:r>
      <w:r w:rsidR="00134291">
        <w:t xml:space="preserve"> Svakih sat vremena provjerava se postoji li nova vijest.</w:t>
      </w:r>
    </w:p>
    <w:p w14:paraId="297DBB8D" w14:textId="77777777" w:rsidR="00B40B38" w:rsidRDefault="00B40B38" w:rsidP="00B40B38"/>
    <w:p w14:paraId="77B7E9A8" w14:textId="2E6EDF4F" w:rsidR="00B40B38" w:rsidRDefault="00B40B38" w:rsidP="00B40B38">
      <w:pPr>
        <w:keepNext/>
      </w:pPr>
      <w:r w:rsidRPr="00B40B38">
        <w:rPr>
          <w:noProof/>
          <w:lang w:eastAsia="hr-HR"/>
        </w:rPr>
        <w:drawing>
          <wp:inline distT="0" distB="0" distL="0" distR="0" wp14:anchorId="5F45CA3A" wp14:editId="36EFC20C">
            <wp:extent cx="6480810" cy="217551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480810" cy="2175510"/>
                    </a:xfrm>
                    <a:prstGeom prst="rect">
                      <a:avLst/>
                    </a:prstGeom>
                  </pic:spPr>
                </pic:pic>
              </a:graphicData>
            </a:graphic>
          </wp:inline>
        </w:drawing>
      </w:r>
    </w:p>
    <w:p w14:paraId="6D6799DF" w14:textId="089813A5" w:rsidR="00B40B38" w:rsidRDefault="00B40B38" w:rsidP="00B40B38">
      <w:pPr>
        <w:pStyle w:val="Caption"/>
      </w:pPr>
      <w:bookmarkStart w:id="189" w:name="_Toc52484759"/>
      <w:r>
        <w:t xml:space="preserve">Slika </w:t>
      </w:r>
      <w:fldSimple w:instr=" SEQ Slika \* ARABIC ">
        <w:r w:rsidR="00E26EFF">
          <w:rPr>
            <w:noProof/>
          </w:rPr>
          <w:t>35</w:t>
        </w:r>
      </w:fldSimple>
      <w:r>
        <w:t xml:space="preserve"> – Primanje obavijesti iz škole omogućeno</w:t>
      </w:r>
      <w:bookmarkEnd w:id="189"/>
    </w:p>
    <w:p w14:paraId="748F2ADF" w14:textId="082A93F6" w:rsidR="00B40B38" w:rsidRDefault="00B40B38" w:rsidP="00B40B38"/>
    <w:p w14:paraId="68E523D4" w14:textId="231AC4DB" w:rsidR="00B40B38" w:rsidRDefault="00B40B38" w:rsidP="00B40B38"/>
    <w:p w14:paraId="4233EF14" w14:textId="1DCB3E26" w:rsidR="00B40B38" w:rsidRDefault="005C0029" w:rsidP="005C0029">
      <w:pPr>
        <w:pStyle w:val="Heading3"/>
      </w:pPr>
      <w:bookmarkStart w:id="190" w:name="_Toc52484684"/>
      <w:r>
        <w:lastRenderedPageBreak/>
        <w:t xml:space="preserve">Povezivanje e-Dnevnika s </w:t>
      </w:r>
      <w:proofErr w:type="spellStart"/>
      <w:r>
        <w:t>Loomenom</w:t>
      </w:r>
      <w:bookmarkEnd w:id="190"/>
      <w:proofErr w:type="spellEnd"/>
    </w:p>
    <w:p w14:paraId="547E7A23" w14:textId="0D289D4C" w:rsidR="0084720D" w:rsidRDefault="005C0029" w:rsidP="00B40B38">
      <w:r>
        <w:t>Klikom na „Poveži se“ i</w:t>
      </w:r>
      <w:r w:rsidRPr="005C0029">
        <w:t xml:space="preserve"> </w:t>
      </w:r>
      <w:r w:rsidR="00C43A25">
        <w:t>dopuštenjem</w:t>
      </w:r>
      <w:r>
        <w:t xml:space="preserve"> </w:t>
      </w:r>
      <w:r w:rsidRPr="00F86201">
        <w:t>proširenju</w:t>
      </w:r>
      <w:r>
        <w:t xml:space="preserve"> da pristupi stranicama </w:t>
      </w:r>
      <w:proofErr w:type="spellStart"/>
      <w:r>
        <w:t>Loomena</w:t>
      </w:r>
      <w:proofErr w:type="spellEnd"/>
      <w:r>
        <w:t xml:space="preserve">, </w:t>
      </w:r>
      <w:r w:rsidRPr="00F86201">
        <w:t>proširenje</w:t>
      </w:r>
      <w:r>
        <w:t xml:space="preserve"> prijavljuje korisnika u </w:t>
      </w:r>
      <w:proofErr w:type="spellStart"/>
      <w:r>
        <w:t>Loomen</w:t>
      </w:r>
      <w:proofErr w:type="spellEnd"/>
      <w:r>
        <w:t xml:space="preserve"> i stvara novu karticu desno od kartice „Plus“.</w:t>
      </w:r>
      <w:r w:rsidR="00134291">
        <w:t xml:space="preserve"> Ova opcija je vrlo korisna za učenike koje imaju nastavu preko interneta. Umjesto odlaska na </w:t>
      </w:r>
      <w:proofErr w:type="spellStart"/>
      <w:r w:rsidR="00134291">
        <w:t>Loomen</w:t>
      </w:r>
      <w:proofErr w:type="spellEnd"/>
      <w:r w:rsidR="00134291">
        <w:t xml:space="preserve"> i dugačke prijave, </w:t>
      </w:r>
      <w:r w:rsidR="00134291" w:rsidRPr="00F86201">
        <w:t>proširenje</w:t>
      </w:r>
      <w:r w:rsidR="00134291">
        <w:t xml:space="preserve"> učitava sav sadržaj</w:t>
      </w:r>
      <w:r>
        <w:t xml:space="preserve"> </w:t>
      </w:r>
      <w:r w:rsidR="0084720D">
        <w:t xml:space="preserve">vrlo brzo i predstavlja ga na jednostavan način za brži pregled. Dodatne mogućnosti koje stranica </w:t>
      </w:r>
      <w:proofErr w:type="spellStart"/>
      <w:r w:rsidR="0084720D">
        <w:t>Loomen</w:t>
      </w:r>
      <w:proofErr w:type="spellEnd"/>
      <w:r w:rsidR="0084720D">
        <w:t xml:space="preserve"> nema su označivanje obrađenog sadržaja, </w:t>
      </w:r>
      <w:r w:rsidR="00015CCE">
        <w:t>redanje sadržaja</w:t>
      </w:r>
      <w:r w:rsidR="0084720D">
        <w:t xml:space="preserve"> od najnovijeg, prikaz broja novih stavki od zadnje provjere i </w:t>
      </w:r>
      <w:r w:rsidR="00015CCE">
        <w:t>unos svih zadataka</w:t>
      </w:r>
      <w:r w:rsidR="0084720D">
        <w:t xml:space="preserve"> u školski kalendar zajedno s drugim zadacima.</w:t>
      </w:r>
    </w:p>
    <w:p w14:paraId="45B62B6E" w14:textId="367A81B9" w:rsidR="005C0029" w:rsidRDefault="005C0029" w:rsidP="00B40B38"/>
    <w:p w14:paraId="1B750DF6" w14:textId="6C3ED8A2" w:rsidR="005C0029" w:rsidRDefault="005C0029" w:rsidP="00B40B38">
      <w:r>
        <w:rPr>
          <w:noProof/>
          <w:lang w:eastAsia="hr-HR"/>
        </w:rPr>
        <mc:AlternateContent>
          <mc:Choice Requires="wps">
            <w:drawing>
              <wp:anchor distT="0" distB="0" distL="114300" distR="114300" simplePos="0" relativeHeight="251736576" behindDoc="1" locked="0" layoutInCell="1" allowOverlap="1" wp14:anchorId="4209AB59" wp14:editId="26F4248C">
                <wp:simplePos x="0" y="0"/>
                <wp:positionH relativeFrom="column">
                  <wp:posOffset>659130</wp:posOffset>
                </wp:positionH>
                <wp:positionV relativeFrom="paragraph">
                  <wp:posOffset>3041015</wp:posOffset>
                </wp:positionV>
                <wp:extent cx="5163185" cy="635"/>
                <wp:effectExtent l="0" t="0" r="0" b="0"/>
                <wp:wrapNone/>
                <wp:docPr id="423" name="Text Box 423"/>
                <wp:cNvGraphicFramePr/>
                <a:graphic xmlns:a="http://schemas.openxmlformats.org/drawingml/2006/main">
                  <a:graphicData uri="http://schemas.microsoft.com/office/word/2010/wordprocessingShape">
                    <wps:wsp>
                      <wps:cNvSpPr txBox="1"/>
                      <wps:spPr>
                        <a:xfrm>
                          <a:off x="0" y="0"/>
                          <a:ext cx="5163185" cy="635"/>
                        </a:xfrm>
                        <a:prstGeom prst="rect">
                          <a:avLst/>
                        </a:prstGeom>
                        <a:solidFill>
                          <a:prstClr val="white"/>
                        </a:solidFill>
                        <a:ln>
                          <a:noFill/>
                        </a:ln>
                      </wps:spPr>
                      <wps:txbx>
                        <w:txbxContent>
                          <w:p w14:paraId="4BE00579" w14:textId="7032F268" w:rsidR="00393090" w:rsidRPr="00634F93" w:rsidRDefault="00393090" w:rsidP="005C0029">
                            <w:pPr>
                              <w:pStyle w:val="Caption"/>
                            </w:pPr>
                            <w:bookmarkStart w:id="191" w:name="_Toc52484760"/>
                            <w:r>
                              <w:t xml:space="preserve">Slika </w:t>
                            </w:r>
                            <w:fldSimple w:instr=" SEQ Slika \* ARABIC ">
                              <w:r>
                                <w:rPr>
                                  <w:noProof/>
                                </w:rPr>
                                <w:t>36</w:t>
                              </w:r>
                            </w:fldSimple>
                            <w:r>
                              <w:t xml:space="preserve"> – Povezivanje e-Dnevnika s Loomenom</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9AB59" id="Text Box 423" o:spid="_x0000_s1084" type="#_x0000_t202" style="position:absolute;left:0;text-align:left;margin-left:51.9pt;margin-top:239.45pt;width:406.55pt;height:.05pt;z-index:-25157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tcqMgIAAGkEAAAOAAAAZHJzL2Uyb0RvYy54bWysVE2P2yAQvVfqf0DcG+ejibZ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" stroked="f">
                <v:textbox style="mso-fit-shape-to-text:t" inset="0,0,0,0">
                  <w:txbxContent>
                    <w:p w14:paraId="4BE00579" w14:textId="7032F268" w:rsidR="00393090" w:rsidRPr="00634F93" w:rsidRDefault="00393090" w:rsidP="005C0029">
                      <w:pPr>
                        <w:pStyle w:val="Caption"/>
                      </w:pPr>
                      <w:bookmarkStart w:id="192" w:name="_Toc52484760"/>
                      <w:r>
                        <w:t xml:space="preserve">Slika </w:t>
                      </w:r>
                      <w:fldSimple w:instr=" SEQ Slika \* ARABIC ">
                        <w:r>
                          <w:rPr>
                            <w:noProof/>
                          </w:rPr>
                          <w:t>36</w:t>
                        </w:r>
                      </w:fldSimple>
                      <w:r>
                        <w:t xml:space="preserve"> – Povezivanje e-Dnevnika s Loomenom</w:t>
                      </w:r>
                      <w:bookmarkEnd w:id="192"/>
                    </w:p>
                  </w:txbxContent>
                </v:textbox>
              </v:shape>
            </w:pict>
          </mc:Fallback>
        </mc:AlternateContent>
      </w:r>
      <w:r w:rsidRPr="005C0029">
        <w:rPr>
          <w:noProof/>
          <w:lang w:eastAsia="hr-HR"/>
        </w:rPr>
        <w:drawing>
          <wp:anchor distT="0" distB="0" distL="114300" distR="114300" simplePos="0" relativeHeight="251735552" behindDoc="1" locked="0" layoutInCell="1" allowOverlap="1" wp14:anchorId="75C08FE4" wp14:editId="7F2ACEB2">
            <wp:simplePos x="0" y="0"/>
            <wp:positionH relativeFrom="margin">
              <wp:align>center</wp:align>
            </wp:positionH>
            <wp:positionV relativeFrom="paragraph">
              <wp:posOffset>12065</wp:posOffset>
            </wp:positionV>
            <wp:extent cx="5163271" cy="2972215"/>
            <wp:effectExtent l="0" t="0" r="0"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163271" cy="2972215"/>
                    </a:xfrm>
                    <a:prstGeom prst="rect">
                      <a:avLst/>
                    </a:prstGeom>
                  </pic:spPr>
                </pic:pic>
              </a:graphicData>
            </a:graphic>
          </wp:anchor>
        </w:drawing>
      </w:r>
    </w:p>
    <w:p w14:paraId="067019BA" w14:textId="1D950892" w:rsidR="005C0029" w:rsidRDefault="005C0029" w:rsidP="00B40B38"/>
    <w:p w14:paraId="7758978B" w14:textId="142C7F9D" w:rsidR="005C0029" w:rsidRDefault="005C0029" w:rsidP="00B40B38"/>
    <w:p w14:paraId="40B3FA9F" w14:textId="53A26DB1" w:rsidR="005C0029" w:rsidRDefault="005C0029" w:rsidP="00B40B38"/>
    <w:p w14:paraId="19570787" w14:textId="1F0E2F39" w:rsidR="005C0029" w:rsidRDefault="005C0029" w:rsidP="00B40B38"/>
    <w:p w14:paraId="3BB92926" w14:textId="496C603C" w:rsidR="005C0029" w:rsidRDefault="005C0029" w:rsidP="00B40B38"/>
    <w:p w14:paraId="5DB4B7EF" w14:textId="608B389C" w:rsidR="005C0029" w:rsidRDefault="005C0029" w:rsidP="00B40B38"/>
    <w:p w14:paraId="3F02BA6B" w14:textId="66B66AAB" w:rsidR="005C0029" w:rsidRDefault="005C0029" w:rsidP="00B40B38"/>
    <w:p w14:paraId="7F270D1D" w14:textId="182F206D" w:rsidR="005C0029" w:rsidRDefault="005C0029" w:rsidP="00B40B38"/>
    <w:p w14:paraId="62FBB80F" w14:textId="6DD0F5B5" w:rsidR="005C0029" w:rsidRDefault="005C0029" w:rsidP="00B40B38"/>
    <w:p w14:paraId="046F0DEE" w14:textId="7CB79F00" w:rsidR="005C0029" w:rsidRDefault="005C0029" w:rsidP="00B40B38"/>
    <w:p w14:paraId="525B1DE1" w14:textId="11C642C2" w:rsidR="005C0029" w:rsidRDefault="005C0029" w:rsidP="00B40B38"/>
    <w:p w14:paraId="24AC656B" w14:textId="77777777" w:rsidR="005C0029" w:rsidRDefault="005C0029" w:rsidP="00B40B38">
      <w:r>
        <w:t>Klikom na novostvorenu karticu „</w:t>
      </w:r>
      <w:proofErr w:type="spellStart"/>
      <w:r>
        <w:t>Loomen</w:t>
      </w:r>
      <w:proofErr w:type="spellEnd"/>
      <w:r>
        <w:t>“ otvara se prozor za odabir školske ustanove. Ako postoji samo jedna, prozor se neće otvoriti. Odabirom školske ustanove otvara se kartica. U zaglavlju se nalazi redom:</w:t>
      </w:r>
    </w:p>
    <w:p w14:paraId="0AD9198C" w14:textId="22596B86" w:rsidR="00900C31" w:rsidRDefault="005C0029" w:rsidP="00507DBF">
      <w:pPr>
        <w:pStyle w:val="ListParagraph"/>
        <w:numPr>
          <w:ilvl w:val="0"/>
          <w:numId w:val="41"/>
        </w:numPr>
      </w:pPr>
      <w:proofErr w:type="spellStart"/>
      <w:r>
        <w:t>Loomen</w:t>
      </w:r>
      <w:proofErr w:type="spellEnd"/>
      <w:r>
        <w:t xml:space="preserve"> – Link prema naslovnoj stranici </w:t>
      </w:r>
      <w:proofErr w:type="spellStart"/>
      <w:r>
        <w:t>Loomena</w:t>
      </w:r>
      <w:proofErr w:type="spellEnd"/>
      <w:r>
        <w:t xml:space="preserve"> (</w:t>
      </w:r>
      <w:hyperlink r:id="rId164" w:history="1">
        <w:r w:rsidRPr="005C0029">
          <w:rPr>
            <w:rStyle w:val="Hyperlink"/>
          </w:rPr>
          <w:t>https://loomen.carnet.hr/my/)</w:t>
        </w:r>
      </w:hyperlink>
      <w:r w:rsidR="0063173E">
        <w:t>.</w:t>
      </w:r>
    </w:p>
    <w:p w14:paraId="3B5AC2F4" w14:textId="01729575" w:rsidR="00900C31" w:rsidRDefault="00900C31" w:rsidP="00507DBF">
      <w:pPr>
        <w:pStyle w:val="ListParagraph"/>
        <w:numPr>
          <w:ilvl w:val="0"/>
          <w:numId w:val="41"/>
        </w:numPr>
      </w:pPr>
      <w:r>
        <w:t>Broj novih stavki – Broj novih stavki od zadnje prijave u e-Dnevnik.</w:t>
      </w:r>
      <w:r w:rsidR="0063173E">
        <w:t xml:space="preserve"> Sve nove stavke stavljaju se iznad tablice „OBRAĐENO“, osim pri prvom ulazu.</w:t>
      </w:r>
    </w:p>
    <w:p w14:paraId="23DC5BEF" w14:textId="586867AE" w:rsidR="006B172F" w:rsidRDefault="006B172F" w:rsidP="00507DBF">
      <w:pPr>
        <w:pStyle w:val="ListParagraph"/>
        <w:numPr>
          <w:ilvl w:val="0"/>
          <w:numId w:val="41"/>
        </w:numPr>
      </w:pPr>
      <w:r>
        <w:t xml:space="preserve">Ikona za osvježavanje – Klikom na nju pretražuje se novi sadržaj i osvježava se stranica </w:t>
      </w:r>
      <w:proofErr w:type="spellStart"/>
      <w:r>
        <w:t>Loomena</w:t>
      </w:r>
      <w:proofErr w:type="spellEnd"/>
      <w:r>
        <w:t>.</w:t>
      </w:r>
    </w:p>
    <w:p w14:paraId="776A2B82" w14:textId="6A27215B" w:rsidR="0063173E" w:rsidRDefault="0063173E" w:rsidP="00507DBF">
      <w:pPr>
        <w:pStyle w:val="ListParagraph"/>
        <w:numPr>
          <w:ilvl w:val="0"/>
          <w:numId w:val="41"/>
        </w:numPr>
        <w:rPr>
          <w:noProof/>
        </w:rPr>
      </w:pPr>
      <w:r>
        <w:t>Ku</w:t>
      </w:r>
      <w:r w:rsidR="0042063B">
        <w:t>ć</w:t>
      </w:r>
      <w:r>
        <w:t>ica</w:t>
      </w:r>
      <w:r w:rsidRPr="0063173E">
        <w:rPr>
          <w:noProof/>
        </w:rPr>
        <w:t xml:space="preserve"> </w:t>
      </w:r>
      <w:r>
        <w:rPr>
          <w:noProof/>
        </w:rPr>
        <w:t>– Link prema trenutno otvorenoj školskoj ustanovi.</w:t>
      </w:r>
    </w:p>
    <w:p w14:paraId="392A8E8F" w14:textId="0C8F89C6" w:rsidR="0063173E" w:rsidRPr="005C0029" w:rsidRDefault="0063173E" w:rsidP="00507DBF">
      <w:pPr>
        <w:pStyle w:val="ListParagraph"/>
        <w:numPr>
          <w:ilvl w:val="0"/>
          <w:numId w:val="41"/>
        </w:numPr>
      </w:pPr>
      <w:r>
        <w:rPr>
          <w:noProof/>
        </w:rPr>
        <w:t>Promijeni školsku ustanovu – Klikom na gumb otvara se odabir ustanova dostupnih u Loomenu. Promjenom ustanove ne gube se podaci od prethodne</w:t>
      </w:r>
      <w:r w:rsidR="00134291">
        <w:rPr>
          <w:noProof/>
        </w:rPr>
        <w:t xml:space="preserve"> i svi zadaci ostaju uneseni u školskom kalendaru zajedno sa zadacima nove ustanove</w:t>
      </w:r>
      <w:r>
        <w:rPr>
          <w:noProof/>
        </w:rPr>
        <w:t>.</w:t>
      </w:r>
    </w:p>
    <w:p w14:paraId="7DFBD8FA" w14:textId="3AA9EEDE" w:rsidR="005C0029" w:rsidRDefault="005C0029" w:rsidP="00B40B38">
      <w:r>
        <w:t xml:space="preserve">Sve stavke (zadaci, sadržaj za učenje, testovi…) na početku se nalaze u tablici „OBRAĐENO“. Tablica iznad </w:t>
      </w:r>
      <w:r w:rsidR="00134291">
        <w:t xml:space="preserve">te tablice </w:t>
      </w:r>
      <w:r w:rsidR="00C43A25">
        <w:t>zamijenjena</w:t>
      </w:r>
      <w:r>
        <w:t xml:space="preserve"> je tekstom „SVE STAVKE SU RIJEŠENE“ jer ne postoje stavke koje nisu obrađene.</w:t>
      </w:r>
    </w:p>
    <w:p w14:paraId="16D81314" w14:textId="385E75B9" w:rsidR="005C0029" w:rsidRDefault="0063173E" w:rsidP="00B40B38">
      <w:r>
        <w:t>Svakim ulaskom u e-Dnevnik provjerava se postoje li nove stavke i ako postoje prikazuju se u obliku broja novih iznad „</w:t>
      </w:r>
      <w:proofErr w:type="spellStart"/>
      <w:r>
        <w:t>Loomen</w:t>
      </w:r>
      <w:proofErr w:type="spellEnd"/>
      <w:r>
        <w:t xml:space="preserve">“ </w:t>
      </w:r>
      <w:r w:rsidR="00134291">
        <w:t>kartice</w:t>
      </w:r>
      <w:r>
        <w:t>.</w:t>
      </w:r>
    </w:p>
    <w:p w14:paraId="7C7E6627" w14:textId="77777777" w:rsidR="005C0029" w:rsidRDefault="005C0029" w:rsidP="00B40B38"/>
    <w:p w14:paraId="745230C9" w14:textId="64D0880D" w:rsidR="005C0029" w:rsidRDefault="005C0029" w:rsidP="00B40B38">
      <w:r>
        <w:rPr>
          <w:noProof/>
          <w:lang w:eastAsia="hr-HR"/>
        </w:rPr>
        <mc:AlternateContent>
          <mc:Choice Requires="wps">
            <w:drawing>
              <wp:anchor distT="0" distB="0" distL="114300" distR="114300" simplePos="0" relativeHeight="251738624" behindDoc="1" locked="0" layoutInCell="1" allowOverlap="1" wp14:anchorId="2F003B28" wp14:editId="28487994">
                <wp:simplePos x="0" y="0"/>
                <wp:positionH relativeFrom="column">
                  <wp:posOffset>2540</wp:posOffset>
                </wp:positionH>
                <wp:positionV relativeFrom="paragraph">
                  <wp:posOffset>3227070</wp:posOffset>
                </wp:positionV>
                <wp:extent cx="6480810" cy="635"/>
                <wp:effectExtent l="0" t="0" r="0" b="0"/>
                <wp:wrapNone/>
                <wp:docPr id="425" name="Text Box 425"/>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596C8CE9" w14:textId="4423DE9B" w:rsidR="00393090" w:rsidRPr="008F24BF" w:rsidRDefault="00393090" w:rsidP="005C0029">
                            <w:pPr>
                              <w:pStyle w:val="Caption"/>
                            </w:pPr>
                            <w:bookmarkStart w:id="193" w:name="_Toc52484761"/>
                            <w:r>
                              <w:t xml:space="preserve">Slika </w:t>
                            </w:r>
                            <w:fldSimple w:instr=" SEQ Slika \* ARABIC ">
                              <w:r>
                                <w:rPr>
                                  <w:noProof/>
                                </w:rPr>
                                <w:t>37</w:t>
                              </w:r>
                            </w:fldSimple>
                            <w:r>
                              <w:t xml:space="preserve"> – Loomen u e-Dnevniku</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03B28" id="Text Box 425" o:spid="_x0000_s1085" type="#_x0000_t202" style="position:absolute;left:0;text-align:left;margin-left:.2pt;margin-top:254.1pt;width:510.3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" stroked="f">
                <v:textbox style="mso-fit-shape-to-text:t" inset="0,0,0,0">
                  <w:txbxContent>
                    <w:p w14:paraId="596C8CE9" w14:textId="4423DE9B" w:rsidR="00393090" w:rsidRPr="008F24BF" w:rsidRDefault="00393090" w:rsidP="005C0029">
                      <w:pPr>
                        <w:pStyle w:val="Caption"/>
                      </w:pPr>
                      <w:bookmarkStart w:id="194" w:name="_Toc52484761"/>
                      <w:r>
                        <w:t xml:space="preserve">Slika </w:t>
                      </w:r>
                      <w:fldSimple w:instr=" SEQ Slika \* ARABIC ">
                        <w:r>
                          <w:rPr>
                            <w:noProof/>
                          </w:rPr>
                          <w:t>37</w:t>
                        </w:r>
                      </w:fldSimple>
                      <w:r>
                        <w:t xml:space="preserve"> – Loomen u e-Dnevniku</w:t>
                      </w:r>
                      <w:bookmarkEnd w:id="194"/>
                    </w:p>
                  </w:txbxContent>
                </v:textbox>
              </v:shape>
            </w:pict>
          </mc:Fallback>
        </mc:AlternateContent>
      </w:r>
      <w:r w:rsidRPr="005C0029">
        <w:rPr>
          <w:noProof/>
          <w:lang w:eastAsia="hr-HR"/>
        </w:rPr>
        <w:drawing>
          <wp:anchor distT="0" distB="0" distL="114300" distR="114300" simplePos="0" relativeHeight="251737600" behindDoc="1" locked="0" layoutInCell="1" allowOverlap="1" wp14:anchorId="051E5E6A" wp14:editId="7F6CE06E">
            <wp:simplePos x="0" y="0"/>
            <wp:positionH relativeFrom="column">
              <wp:posOffset>2540</wp:posOffset>
            </wp:positionH>
            <wp:positionV relativeFrom="paragraph">
              <wp:posOffset>0</wp:posOffset>
            </wp:positionV>
            <wp:extent cx="6480810" cy="3169920"/>
            <wp:effectExtent l="0" t="0" r="0" b="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480810" cy="3169920"/>
                    </a:xfrm>
                    <a:prstGeom prst="rect">
                      <a:avLst/>
                    </a:prstGeom>
                  </pic:spPr>
                </pic:pic>
              </a:graphicData>
            </a:graphic>
          </wp:anchor>
        </w:drawing>
      </w:r>
    </w:p>
    <w:p w14:paraId="76276A31" w14:textId="77777777" w:rsidR="005C0029" w:rsidRDefault="005C0029" w:rsidP="00B40B38"/>
    <w:p w14:paraId="1F7468EF" w14:textId="2520DB26" w:rsidR="005C0029" w:rsidRDefault="005C0029" w:rsidP="00B40B38"/>
    <w:p w14:paraId="06B3C99E" w14:textId="2D478DA7" w:rsidR="00B40B38" w:rsidRDefault="00B40B38" w:rsidP="00B40B38"/>
    <w:p w14:paraId="2D12098C" w14:textId="28051D72" w:rsidR="005C0029" w:rsidRDefault="005C0029" w:rsidP="00B40B38"/>
    <w:p w14:paraId="6747733B" w14:textId="7D1F5F48" w:rsidR="005C0029" w:rsidRDefault="005C0029" w:rsidP="00B40B38"/>
    <w:p w14:paraId="3797450B" w14:textId="454ED7E4" w:rsidR="005C0029" w:rsidRDefault="005C0029" w:rsidP="00B40B38"/>
    <w:p w14:paraId="7CBD18D8" w14:textId="786FCF6E" w:rsidR="005C0029" w:rsidRDefault="005C0029" w:rsidP="00B40B38"/>
    <w:p w14:paraId="7475B17C" w14:textId="27BDE15C" w:rsidR="005C0029" w:rsidRDefault="005C0029" w:rsidP="00B40B38"/>
    <w:p w14:paraId="3A7B54B9" w14:textId="5D1B35AE" w:rsidR="005C0029" w:rsidRDefault="005C0029" w:rsidP="00B40B38"/>
    <w:p w14:paraId="77E74B92" w14:textId="6DD5B9D1" w:rsidR="005C0029" w:rsidRDefault="005C0029" w:rsidP="00B40B38"/>
    <w:p w14:paraId="3B4679A4" w14:textId="20F0ACA4" w:rsidR="005C0029" w:rsidRDefault="005C0029" w:rsidP="00B40B38"/>
    <w:p w14:paraId="4C1BC96C" w14:textId="5EC09383" w:rsidR="005C0029" w:rsidRDefault="005C0029" w:rsidP="00B40B38"/>
    <w:p w14:paraId="1CE7E0C8" w14:textId="0BD58DF3" w:rsidR="0063173E" w:rsidRDefault="0084720D" w:rsidP="00B40B38">
      <w:r>
        <w:t>Sv</w:t>
      </w:r>
      <w:r w:rsidR="00257263">
        <w:t xml:space="preserve">aka </w:t>
      </w:r>
      <w:r>
        <w:t>stavka, tj. red u tablici „OBRAĐENO“ ima vidljive opcije desno, a to su:</w:t>
      </w:r>
    </w:p>
    <w:p w14:paraId="2028D296" w14:textId="127F13EB" w:rsidR="0084720D" w:rsidRDefault="0084720D" w:rsidP="00257263">
      <w:pPr>
        <w:pStyle w:val="ListParagraph"/>
        <w:numPr>
          <w:ilvl w:val="0"/>
          <w:numId w:val="42"/>
        </w:numPr>
      </w:pPr>
      <w:r w:rsidRPr="0084720D">
        <w:rPr>
          <w:noProof/>
          <w:lang w:eastAsia="hr-HR"/>
        </w:rPr>
        <w:drawing>
          <wp:inline distT="0" distB="0" distL="0" distR="0" wp14:anchorId="37E9A2D4" wp14:editId="0EEAC89C">
            <wp:extent cx="171474" cy="1714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1474" cy="171474"/>
                    </a:xfrm>
                    <a:prstGeom prst="rect">
                      <a:avLst/>
                    </a:prstGeom>
                  </pic:spPr>
                </pic:pic>
              </a:graphicData>
            </a:graphic>
          </wp:inline>
        </w:drawing>
      </w:r>
      <w:r>
        <w:t xml:space="preserve"> – Klikom na ikonu red se prebacuje iznad u tablicu aktivnih stavki.</w:t>
      </w:r>
    </w:p>
    <w:p w14:paraId="4E52583C" w14:textId="72964FAA" w:rsidR="00257263" w:rsidRDefault="00257263" w:rsidP="00257263">
      <w:pPr>
        <w:pStyle w:val="ListParagraph"/>
        <w:numPr>
          <w:ilvl w:val="0"/>
          <w:numId w:val="42"/>
        </w:numPr>
      </w:pPr>
      <w:r w:rsidRPr="00257263">
        <w:rPr>
          <w:noProof/>
          <w:lang w:eastAsia="hr-HR"/>
        </w:rPr>
        <w:drawing>
          <wp:inline distT="0" distB="0" distL="0" distR="0" wp14:anchorId="47A2B909" wp14:editId="601ECAD5">
            <wp:extent cx="181000" cy="152421"/>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1000" cy="152421"/>
                    </a:xfrm>
                    <a:prstGeom prst="rect">
                      <a:avLst/>
                    </a:prstGeom>
                  </pic:spPr>
                </pic:pic>
              </a:graphicData>
            </a:graphic>
          </wp:inline>
        </w:drawing>
      </w:r>
      <w:r>
        <w:t xml:space="preserve">– Klikom na ikonu stavka se otvara u novoj kartici u </w:t>
      </w:r>
      <w:proofErr w:type="spellStart"/>
      <w:r>
        <w:t>Loomenu</w:t>
      </w:r>
      <w:proofErr w:type="spellEnd"/>
      <w:r>
        <w:t>.</w:t>
      </w:r>
    </w:p>
    <w:p w14:paraId="561571A5" w14:textId="5CB43BD8" w:rsidR="0063173E" w:rsidRDefault="00257263" w:rsidP="00B40B38">
      <w:r>
        <w:t>Svaka stavka u tablici aktivnih stavki ima iste opcije, a jedina razlika je što ikona kvačice postaje vidljiva tek nakon prelaska miša i klikom na nju ona se prebacuje u tablicu obrađenih.</w:t>
      </w:r>
    </w:p>
    <w:p w14:paraId="0968B267" w14:textId="66D3ED0C" w:rsidR="00257263" w:rsidRDefault="00257263" w:rsidP="00B40B38">
      <w:r>
        <w:t>Stavke koje imaju ljubičastu točkicu pokraj opcija označavaju da je to zadatak s rokom predaje i da je unesen u školski kalendar te označen točkicom iste ljubičaste boje. Otvaranjem takve bilješke u kalendaru</w:t>
      </w:r>
      <w:r w:rsidR="006B172F">
        <w:t xml:space="preserve"> </w:t>
      </w:r>
      <w:r>
        <w:t>prikazuje se njen sadržaj zajedno s rokom predaje. Na primjer:</w:t>
      </w:r>
    </w:p>
    <w:p w14:paraId="0ED85086" w14:textId="77777777" w:rsidR="006B172F" w:rsidRDefault="006B172F" w:rsidP="00B40B38"/>
    <w:p w14:paraId="28EBE89E" w14:textId="1B95E7F8" w:rsidR="00257263" w:rsidRDefault="006B172F" w:rsidP="00B40B38">
      <w:r w:rsidRPr="006B172F">
        <w:rPr>
          <w:noProof/>
          <w:lang w:eastAsia="hr-HR"/>
        </w:rPr>
        <w:drawing>
          <wp:inline distT="0" distB="0" distL="0" distR="0" wp14:anchorId="72A9CB62" wp14:editId="18583622">
            <wp:extent cx="1238423" cy="390580"/>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8423" cy="390580"/>
                    </a:xfrm>
                    <a:prstGeom prst="rect">
                      <a:avLst/>
                    </a:prstGeom>
                  </pic:spPr>
                </pic:pic>
              </a:graphicData>
            </a:graphic>
          </wp:inline>
        </w:drawing>
      </w:r>
    </w:p>
    <w:p w14:paraId="60F0CCEA" w14:textId="77777777" w:rsidR="006B172F" w:rsidRDefault="006B172F" w:rsidP="00B40B38"/>
    <w:p w14:paraId="25BB221F" w14:textId="708729F8" w:rsidR="00257263" w:rsidRDefault="00257263" w:rsidP="00B40B38">
      <w:r>
        <w:rPr>
          <w:rFonts w:ascii="Ubuntu" w:hAnsi="Ubuntu"/>
          <w:b/>
          <w:bCs/>
          <w:color w:val="000000"/>
          <w:sz w:val="38"/>
          <w:szCs w:val="38"/>
          <w:shd w:val="clear" w:color="auto" w:fill="FFFFFF"/>
        </w:rPr>
        <w:t xml:space="preserve">Ponedjeljak, 14.9.2020.   </w:t>
      </w:r>
      <w:r>
        <w:rPr>
          <w:rStyle w:val="daysaway"/>
          <w:rFonts w:ascii="Ubuntu" w:hAnsi="Ubuntu"/>
          <w:b/>
          <w:bCs/>
          <w:color w:val="808080"/>
          <w:sz w:val="27"/>
          <w:szCs w:val="27"/>
          <w:shd w:val="clear" w:color="auto" w:fill="FFFFFF"/>
        </w:rPr>
        <w:t>prije 16 dana</w:t>
      </w:r>
    </w:p>
    <w:p w14:paraId="5136D5A0" w14:textId="435CB192" w:rsidR="00257263" w:rsidRDefault="00257263" w:rsidP="00B40B38">
      <w:r w:rsidRPr="00257263">
        <w:t>[LOOMEN] Engleski jezik — WRITING A SURVEY AND A REPORT (rok predaje: 00:00)</w:t>
      </w:r>
    </w:p>
    <w:p w14:paraId="04059850" w14:textId="77777777" w:rsidR="00257263" w:rsidRDefault="00257263" w:rsidP="00B40B38"/>
    <w:p w14:paraId="3CEE5AE9" w14:textId="77777777" w:rsidR="006B172F" w:rsidRDefault="00257263" w:rsidP="006B172F">
      <w:pPr>
        <w:keepNext/>
      </w:pPr>
      <w:r w:rsidRPr="00257263">
        <w:rPr>
          <w:noProof/>
          <w:lang w:eastAsia="hr-HR"/>
        </w:rPr>
        <w:lastRenderedPageBreak/>
        <w:drawing>
          <wp:inline distT="0" distB="0" distL="0" distR="0" wp14:anchorId="4FF52AEA" wp14:editId="0B216749">
            <wp:extent cx="6367679" cy="25692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367679" cy="2569210"/>
                    </a:xfrm>
                    <a:prstGeom prst="rect">
                      <a:avLst/>
                    </a:prstGeom>
                  </pic:spPr>
                </pic:pic>
              </a:graphicData>
            </a:graphic>
          </wp:inline>
        </w:drawing>
      </w:r>
    </w:p>
    <w:p w14:paraId="1DCF0198" w14:textId="7E204B0A" w:rsidR="0063173E" w:rsidRDefault="006B172F" w:rsidP="006B172F">
      <w:pPr>
        <w:pStyle w:val="Caption"/>
      </w:pPr>
      <w:bookmarkStart w:id="195" w:name="_Toc52484762"/>
      <w:r>
        <w:t xml:space="preserve">Slika </w:t>
      </w:r>
      <w:fldSimple w:instr=" SEQ Slika \* ARABIC ">
        <w:r w:rsidR="00E26EFF">
          <w:rPr>
            <w:noProof/>
          </w:rPr>
          <w:t>38</w:t>
        </w:r>
      </w:fldSimple>
      <w:r>
        <w:t xml:space="preserve"> – Premještanje stavki u </w:t>
      </w:r>
      <w:proofErr w:type="spellStart"/>
      <w:r>
        <w:t>Loomenu</w:t>
      </w:r>
      <w:bookmarkEnd w:id="195"/>
      <w:proofErr w:type="spellEnd"/>
    </w:p>
    <w:p w14:paraId="7EDF1FCA" w14:textId="252AE455" w:rsidR="00257263" w:rsidRDefault="00257263" w:rsidP="00B40B38"/>
    <w:p w14:paraId="62F3CD09" w14:textId="77777777" w:rsidR="00451A7B" w:rsidRDefault="006B172F" w:rsidP="00451A7B">
      <w:pPr>
        <w:keepNext/>
        <w:jc w:val="center"/>
      </w:pPr>
      <w:r w:rsidRPr="006B172F">
        <w:rPr>
          <w:noProof/>
          <w:lang w:eastAsia="hr-HR"/>
        </w:rPr>
        <w:drawing>
          <wp:inline distT="0" distB="0" distL="0" distR="0" wp14:anchorId="4AF40270" wp14:editId="1B840016">
            <wp:extent cx="2600688" cy="1076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00688" cy="1076475"/>
                    </a:xfrm>
                    <a:prstGeom prst="rect">
                      <a:avLst/>
                    </a:prstGeom>
                  </pic:spPr>
                </pic:pic>
              </a:graphicData>
            </a:graphic>
          </wp:inline>
        </w:drawing>
      </w:r>
    </w:p>
    <w:p w14:paraId="28157F20" w14:textId="590B1AC2" w:rsidR="00451A7B" w:rsidRDefault="00451A7B" w:rsidP="00451A7B">
      <w:pPr>
        <w:pStyle w:val="Caption"/>
        <w:rPr>
          <w:noProof/>
        </w:rPr>
      </w:pPr>
      <w:bookmarkStart w:id="196" w:name="_Toc52484763"/>
      <w:r>
        <w:t xml:space="preserve">Slika </w:t>
      </w:r>
      <w:fldSimple w:instr=" SEQ Slika \* ARABIC ">
        <w:r w:rsidR="00E26EFF">
          <w:rPr>
            <w:noProof/>
          </w:rPr>
          <w:t>39</w:t>
        </w:r>
      </w:fldSimple>
      <w:r>
        <w:rPr>
          <w:noProof/>
        </w:rPr>
        <w:t xml:space="preserve"> – Nove stavke u Loomenu</w:t>
      </w:r>
      <w:bookmarkEnd w:id="196"/>
    </w:p>
    <w:p w14:paraId="14C65976" w14:textId="77777777" w:rsidR="00C25C6D" w:rsidRDefault="00C25C6D" w:rsidP="00451A7B"/>
    <w:p w14:paraId="6AC0B61B" w14:textId="6BE3948A" w:rsidR="00451A7B" w:rsidRPr="00451A7B" w:rsidRDefault="00451A7B" w:rsidP="00451A7B">
      <w:r>
        <w:t xml:space="preserve">Nakon povezivanja s </w:t>
      </w:r>
      <w:proofErr w:type="spellStart"/>
      <w:r>
        <w:t>Loomenom</w:t>
      </w:r>
      <w:proofErr w:type="spellEnd"/>
      <w:r>
        <w:t>, na kartici „Plus“ piše „</w:t>
      </w:r>
      <w:r w:rsidRPr="00451A7B">
        <w:t xml:space="preserve">e-Dnevnik Plus je povezan s </w:t>
      </w:r>
      <w:proofErr w:type="spellStart"/>
      <w:r w:rsidRPr="00451A7B">
        <w:t>Loomenom</w:t>
      </w:r>
      <w:proofErr w:type="spellEnd"/>
      <w:r>
        <w:t xml:space="preserve">“. Tada je promijenjen tekst gumba u „Odjavi se“, a klikom na njega i potvrdom </w:t>
      </w:r>
      <w:r w:rsidR="00DD2A41">
        <w:t>s</w:t>
      </w:r>
      <w:r w:rsidR="00DD2A41" w:rsidRPr="00DD2A41">
        <w:t xml:space="preserve">vi podaci s </w:t>
      </w:r>
      <w:proofErr w:type="spellStart"/>
      <w:r w:rsidR="00DD2A41" w:rsidRPr="00DD2A41">
        <w:t>Loomena</w:t>
      </w:r>
      <w:proofErr w:type="spellEnd"/>
      <w:r w:rsidR="00DD2A41" w:rsidRPr="00DD2A41">
        <w:t xml:space="preserve"> od </w:t>
      </w:r>
      <w:r w:rsidR="00DD2A41">
        <w:t>trenutne</w:t>
      </w:r>
      <w:r w:rsidR="00DD2A41" w:rsidRPr="00DD2A41">
        <w:t xml:space="preserve"> godine i</w:t>
      </w:r>
      <w:r w:rsidR="00DD2A41">
        <w:t xml:space="preserve"> </w:t>
      </w:r>
      <w:r w:rsidR="00DD2A41" w:rsidRPr="00DD2A41">
        <w:t>korisničkog računa bit</w:t>
      </w:r>
      <w:r w:rsidR="00DD2A41">
        <w:t xml:space="preserve"> će </w:t>
      </w:r>
      <w:r w:rsidR="00DD2A41" w:rsidRPr="00DD2A41">
        <w:t>trajno obrisani</w:t>
      </w:r>
      <w:r w:rsidR="00DD2A41">
        <w:t>, uključujući i zadatke koji su automatski bili uneseni u školski kalendar.</w:t>
      </w:r>
    </w:p>
    <w:p w14:paraId="7C418BBF" w14:textId="0684CDE8" w:rsidR="00257263" w:rsidRDefault="00FA2B02" w:rsidP="00B40B38">
      <w:pPr>
        <w:rPr>
          <w:b/>
        </w:rPr>
      </w:pPr>
      <w:r>
        <w:rPr>
          <w:b/>
        </w:rPr>
        <w:t>Roditelji ne mogu</w:t>
      </w:r>
      <w:r w:rsidR="006E26A5">
        <w:rPr>
          <w:b/>
        </w:rPr>
        <w:t xml:space="preserve"> povezati račun s </w:t>
      </w:r>
      <w:proofErr w:type="spellStart"/>
      <w:r w:rsidR="006E26A5">
        <w:rPr>
          <w:b/>
        </w:rPr>
        <w:t>Loomenom</w:t>
      </w:r>
      <w:proofErr w:type="spellEnd"/>
      <w:r w:rsidR="006E26A5">
        <w:rPr>
          <w:b/>
        </w:rPr>
        <w:t xml:space="preserve"> jer </w:t>
      </w:r>
      <w:r>
        <w:rPr>
          <w:b/>
        </w:rPr>
        <w:t xml:space="preserve">takav </w:t>
      </w:r>
      <w:r w:rsidR="006E26A5">
        <w:rPr>
          <w:b/>
        </w:rPr>
        <w:t>ne postoji.</w:t>
      </w:r>
    </w:p>
    <w:p w14:paraId="2724233A" w14:textId="77777777" w:rsidR="006E26A5" w:rsidRPr="003B741E" w:rsidRDefault="006E26A5" w:rsidP="00B40B38"/>
    <w:p w14:paraId="7FE3C743" w14:textId="4CE9D3E9" w:rsidR="00C069F2" w:rsidRPr="008D1D7C" w:rsidRDefault="00C069F2" w:rsidP="00C069F2">
      <w:pPr>
        <w:pStyle w:val="Heading3"/>
      </w:pPr>
      <w:bookmarkStart w:id="197" w:name="_Toc52484685"/>
      <w:r w:rsidRPr="008D1D7C">
        <w:t>Pregled svih ocjena razreda</w:t>
      </w:r>
      <w:bookmarkEnd w:id="197"/>
    </w:p>
    <w:p w14:paraId="430D4D66" w14:textId="3E5AF219" w:rsidR="00A976DD" w:rsidRDefault="0033033F" w:rsidP="00803B28">
      <w:r w:rsidRPr="008D1D7C">
        <w:t>Klikom na „Pregledaj“ otvara</w:t>
      </w:r>
      <w:r w:rsidR="00A976DD">
        <w:t xml:space="preserve"> se</w:t>
      </w:r>
      <w:r w:rsidRPr="008D1D7C">
        <w:t xml:space="preserve"> </w:t>
      </w:r>
      <w:r w:rsidR="00451A7B">
        <w:t xml:space="preserve">prozorčić s odabirom </w:t>
      </w:r>
      <w:r w:rsidR="00A976DD">
        <w:t>vrste pregleda svih ocjena razreda. Tri su opcije:</w:t>
      </w:r>
    </w:p>
    <w:p w14:paraId="42066E04" w14:textId="5D844C30" w:rsidR="00A976DD" w:rsidRDefault="00A976DD" w:rsidP="00A976DD">
      <w:pPr>
        <w:pStyle w:val="ListParagraph"/>
        <w:numPr>
          <w:ilvl w:val="0"/>
          <w:numId w:val="43"/>
        </w:numPr>
      </w:pPr>
      <w:r>
        <w:t>Preglednik svih ocjena – e-Dnevnik Plus pregled ocjena iz svih tablica</w:t>
      </w:r>
    </w:p>
    <w:p w14:paraId="2C68EF8D" w14:textId="717D4A4D" w:rsidR="00A976DD" w:rsidRDefault="00A976DD" w:rsidP="00A976DD">
      <w:pPr>
        <w:pStyle w:val="ListParagraph"/>
        <w:numPr>
          <w:ilvl w:val="0"/>
          <w:numId w:val="43"/>
        </w:numPr>
      </w:pPr>
      <w:r>
        <w:t>Sve ocjene po predmetima – Link prema svim bilješkama i bilješkama s ocjenom</w:t>
      </w:r>
    </w:p>
    <w:p w14:paraId="72F521A0" w14:textId="356EC366" w:rsidR="00A976DD" w:rsidRDefault="00A976DD" w:rsidP="00A976DD">
      <w:pPr>
        <w:pStyle w:val="ListParagraph"/>
        <w:numPr>
          <w:ilvl w:val="0"/>
          <w:numId w:val="43"/>
        </w:numPr>
      </w:pPr>
      <w:r>
        <w:t xml:space="preserve">Sve ocjene po predmetima (PDF) – Preuzimanje PDF stranice </w:t>
      </w:r>
      <w:r w:rsidR="00D93ED0">
        <w:t>prethodne točke</w:t>
      </w:r>
    </w:p>
    <w:p w14:paraId="340370AA" w14:textId="77777777" w:rsidR="00451A7B" w:rsidRDefault="00451A7B" w:rsidP="00451A7B">
      <w:pPr>
        <w:keepNext/>
        <w:jc w:val="center"/>
      </w:pPr>
      <w:r w:rsidRPr="00451A7B">
        <w:rPr>
          <w:noProof/>
          <w:lang w:eastAsia="hr-HR"/>
        </w:rPr>
        <w:lastRenderedPageBreak/>
        <w:drawing>
          <wp:inline distT="0" distB="0" distL="0" distR="0" wp14:anchorId="7909C3D3" wp14:editId="3204180C">
            <wp:extent cx="4553585" cy="1810003"/>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53585" cy="1810003"/>
                    </a:xfrm>
                    <a:prstGeom prst="rect">
                      <a:avLst/>
                    </a:prstGeom>
                  </pic:spPr>
                </pic:pic>
              </a:graphicData>
            </a:graphic>
          </wp:inline>
        </w:drawing>
      </w:r>
    </w:p>
    <w:p w14:paraId="24DE8AAD" w14:textId="6FDC0FE1" w:rsidR="00451A7B" w:rsidRDefault="00451A7B" w:rsidP="00451A7B">
      <w:pPr>
        <w:pStyle w:val="Caption"/>
      </w:pPr>
      <w:bookmarkStart w:id="198" w:name="_Toc52484764"/>
      <w:r>
        <w:t xml:space="preserve">Slika </w:t>
      </w:r>
      <w:fldSimple w:instr=" SEQ Slika \* ARABIC ">
        <w:r w:rsidR="00E26EFF">
          <w:rPr>
            <w:noProof/>
          </w:rPr>
          <w:t>40</w:t>
        </w:r>
      </w:fldSimple>
      <w:r>
        <w:t xml:space="preserve"> – Odabir pregleda svih ocjena</w:t>
      </w:r>
      <w:bookmarkEnd w:id="198"/>
    </w:p>
    <w:p w14:paraId="68DC978E" w14:textId="77777777" w:rsidR="00451A7B" w:rsidRDefault="00451A7B" w:rsidP="00451A7B">
      <w:pPr>
        <w:jc w:val="center"/>
      </w:pPr>
    </w:p>
    <w:p w14:paraId="63A335E9" w14:textId="77777777" w:rsidR="00451A7B" w:rsidRDefault="00451A7B" w:rsidP="00451A7B">
      <w:pPr>
        <w:jc w:val="left"/>
      </w:pPr>
    </w:p>
    <w:p w14:paraId="5A524FA0" w14:textId="3C84FCD7" w:rsidR="00451A7B" w:rsidRDefault="00451A7B" w:rsidP="00451A7B">
      <w:pPr>
        <w:jc w:val="left"/>
      </w:pPr>
      <w:r>
        <w:t xml:space="preserve">Prva opcija je opcija </w:t>
      </w:r>
      <w:r w:rsidRPr="00F86201">
        <w:t>proširenja</w:t>
      </w:r>
      <w:r>
        <w:t>, a druge dvije su opcije premještene s naslovne stranice e-Dnevnika.</w:t>
      </w:r>
    </w:p>
    <w:p w14:paraId="05AF60A6" w14:textId="163E094C" w:rsidR="00FC3BB7" w:rsidRPr="008D1D7C" w:rsidRDefault="00451A7B" w:rsidP="00451A7B">
      <w:pPr>
        <w:jc w:val="left"/>
      </w:pPr>
      <w:r>
        <w:t xml:space="preserve">Klikom na prvu opciju „Preglednik svih ocjena“ otvara </w:t>
      </w:r>
      <w:r w:rsidR="003D60E4" w:rsidRPr="008D1D7C">
        <w:t>se nova kartica „Ocjene“ u pregledniku s</w:t>
      </w:r>
      <w:r w:rsidR="0033033F" w:rsidRPr="008D1D7C">
        <w:t xml:space="preserve"> popisom svih ocjena trenutno otvorenog razreda.</w:t>
      </w:r>
      <w:r w:rsidR="003D60E4" w:rsidRPr="008D1D7C">
        <w:t xml:space="preserve"> Stranica se sastoji</w:t>
      </w:r>
      <w:r w:rsidR="0042063B">
        <w:t xml:space="preserve"> od</w:t>
      </w:r>
      <w:r w:rsidR="003D60E4" w:rsidRPr="008D1D7C">
        <w:t xml:space="preserve"> </w:t>
      </w:r>
      <w:r w:rsidR="00C07158" w:rsidRPr="008D1D7C">
        <w:t>više A4 stranica</w:t>
      </w:r>
      <w:r w:rsidR="00FC3BB7" w:rsidRPr="008D1D7C">
        <w:t xml:space="preserve">, </w:t>
      </w:r>
      <w:r w:rsidR="003C6896" w:rsidRPr="008D1D7C">
        <w:t>poredanih</w:t>
      </w:r>
      <w:r w:rsidR="00FC3BB7" w:rsidRPr="008D1D7C">
        <w:t xml:space="preserve"> kao u PDF-u.</w:t>
      </w:r>
    </w:p>
    <w:p w14:paraId="1BB36271" w14:textId="4A226047" w:rsidR="00FC3BB7" w:rsidRPr="008D1D7C" w:rsidRDefault="003D60E4" w:rsidP="00803B28">
      <w:r w:rsidRPr="008D1D7C">
        <w:t>Naslov prve stranice sadrži ime učenika, trenutno otvoren razred i školsku godinu</w:t>
      </w:r>
      <w:r w:rsidR="00FC3BB7" w:rsidRPr="008D1D7C">
        <w:t>. Svaka stranica započinje s blokom „Ocjene proizlaze iz:“ te se nastavlja sa svim tablicama ocjena predmeta i njihovim prosjekom koji se nalazi dolje desno. Stranice završavaju s podnožjem koje sadrži naslov s prve stranice i broj stranice. Naslov je moguće promijeniti klikom na njega ili na podnožje gdje se nalazi te se time on mijenja na svim ostalim stranicama. Također</w:t>
      </w:r>
      <w:r w:rsidR="003C6896" w:rsidRPr="008D1D7C">
        <w:t>,</w:t>
      </w:r>
      <w:r w:rsidR="00FC3BB7" w:rsidRPr="008D1D7C">
        <w:t xml:space="preserve"> moguće </w:t>
      </w:r>
      <w:r w:rsidR="003C6896" w:rsidRPr="008D1D7C">
        <w:t xml:space="preserve">je </w:t>
      </w:r>
      <w:r w:rsidR="00FC3BB7" w:rsidRPr="008D1D7C">
        <w:t>mijenjati i bilo koji blok unutar tablice.</w:t>
      </w:r>
      <w:r w:rsidR="00451A7B">
        <w:t xml:space="preserve"> Sve tablice završavaju s redom koji prikazuje prosjek ocjena predmeta.</w:t>
      </w:r>
    </w:p>
    <w:p w14:paraId="4DA1379D" w14:textId="54D0794B" w:rsidR="00FC3BB7" w:rsidRPr="008D1D7C" w:rsidRDefault="0043763F" w:rsidP="00803B28">
      <w:r w:rsidRPr="008D1D7C">
        <w:t>Pr</w:t>
      </w:r>
      <w:r w:rsidR="00FC3BB7" w:rsidRPr="008D1D7C">
        <w:t xml:space="preserve">i vrhu web-stranice  dvije </w:t>
      </w:r>
      <w:r w:rsidR="003C6896" w:rsidRPr="008D1D7C">
        <w:t xml:space="preserve">su </w:t>
      </w:r>
      <w:r w:rsidR="00FC3BB7" w:rsidRPr="008D1D7C">
        <w:t>opcije:</w:t>
      </w:r>
    </w:p>
    <w:p w14:paraId="0FFBA4FD" w14:textId="1FB6BAEE" w:rsidR="0043763F" w:rsidRPr="008D1D7C" w:rsidRDefault="00FC3BB7" w:rsidP="00507DBF">
      <w:pPr>
        <w:pStyle w:val="ListParagraph"/>
        <w:numPr>
          <w:ilvl w:val="0"/>
          <w:numId w:val="12"/>
        </w:numPr>
        <w:ind w:left="714" w:hanging="357"/>
        <w:contextualSpacing w:val="0"/>
      </w:pPr>
      <w:r w:rsidRPr="008D1D7C">
        <w:t>„</w:t>
      </w:r>
      <w:r w:rsidRPr="008D1D7C">
        <w:rPr>
          <w:b/>
        </w:rPr>
        <w:t>Ispiši</w:t>
      </w:r>
      <w:r w:rsidRPr="008D1D7C">
        <w:t xml:space="preserve">“ – Otvara pregled </w:t>
      </w:r>
      <w:r w:rsidR="009D3E32" w:rsidRPr="008D1D7C">
        <w:t>stranica za ispis s raznim postavkama ispisa kao što su broj stranica, prilagođene stranice, kopije itd.. Sve napravljene promjene automatski se prikazuju na pregledu za ispis.</w:t>
      </w:r>
    </w:p>
    <w:p w14:paraId="2AB23CA1" w14:textId="4AA834FC" w:rsidR="00052348" w:rsidRPr="008D1D7C" w:rsidRDefault="0043763F" w:rsidP="00507DBF">
      <w:pPr>
        <w:pStyle w:val="ListParagraph"/>
        <w:numPr>
          <w:ilvl w:val="0"/>
          <w:numId w:val="12"/>
        </w:numPr>
        <w:ind w:left="714" w:hanging="357"/>
        <w:contextualSpacing w:val="0"/>
      </w:pPr>
      <w:r w:rsidRPr="008D1D7C">
        <w:t>„</w:t>
      </w:r>
      <w:r w:rsidRPr="008D1D7C">
        <w:rPr>
          <w:b/>
        </w:rPr>
        <w:t>Spremi</w:t>
      </w:r>
      <w:r w:rsidRPr="008D1D7C">
        <w:t xml:space="preserve">“ – Sprema cijelu </w:t>
      </w:r>
      <w:r w:rsidR="009050E7" w:rsidRPr="008D1D7C">
        <w:t>web-</w:t>
      </w:r>
      <w:r w:rsidRPr="008D1D7C">
        <w:t xml:space="preserve">stranicu sa svim napravljenim promjenama. Promjene </w:t>
      </w:r>
      <w:r w:rsidR="001746EE" w:rsidRPr="008D1D7C">
        <w:t>ne ostaju</w:t>
      </w:r>
      <w:r w:rsidRPr="008D1D7C">
        <w:t xml:space="preserve"> nakon osvježavanja ako prethodno nije spremljena </w:t>
      </w:r>
      <w:r w:rsidR="009050E7" w:rsidRPr="008D1D7C">
        <w:t>web-</w:t>
      </w:r>
      <w:r w:rsidRPr="008D1D7C">
        <w:t>stranica.</w:t>
      </w:r>
    </w:p>
    <w:p w14:paraId="7F6B6BAE" w14:textId="77777777" w:rsidR="00A976DD" w:rsidRDefault="00A976DD" w:rsidP="0043763F"/>
    <w:p w14:paraId="7190D42F" w14:textId="77777777" w:rsidR="00A976DD" w:rsidRDefault="00A976DD" w:rsidP="0043763F"/>
    <w:p w14:paraId="0827EB94" w14:textId="77777777" w:rsidR="00A87350" w:rsidRDefault="00A87350" w:rsidP="00A87350">
      <w:pPr>
        <w:keepNext/>
      </w:pPr>
      <w:r w:rsidRPr="00A87350">
        <w:rPr>
          <w:noProof/>
          <w:lang w:eastAsia="hr-HR"/>
        </w:rPr>
        <w:drawing>
          <wp:inline distT="0" distB="0" distL="0" distR="0" wp14:anchorId="7BB90E8F" wp14:editId="621B45D8">
            <wp:extent cx="6480810" cy="810895"/>
            <wp:effectExtent l="0" t="0" r="0"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480810" cy="810895"/>
                    </a:xfrm>
                    <a:prstGeom prst="rect">
                      <a:avLst/>
                    </a:prstGeom>
                  </pic:spPr>
                </pic:pic>
              </a:graphicData>
            </a:graphic>
          </wp:inline>
        </w:drawing>
      </w:r>
    </w:p>
    <w:p w14:paraId="2B64A956" w14:textId="1FCE2C22" w:rsidR="00A976DD" w:rsidRDefault="00A87350" w:rsidP="00A87350">
      <w:pPr>
        <w:pStyle w:val="Caption"/>
      </w:pPr>
      <w:bookmarkStart w:id="199" w:name="_Toc52484765"/>
      <w:r>
        <w:t xml:space="preserve">Slika </w:t>
      </w:r>
      <w:fldSimple w:instr=" SEQ Slika \* ARABIC ">
        <w:r w:rsidR="00E26EFF">
          <w:rPr>
            <w:noProof/>
          </w:rPr>
          <w:t>41</w:t>
        </w:r>
      </w:fldSimple>
      <w:r>
        <w:t xml:space="preserve"> – Opcije u pregledu svih ocjena</w:t>
      </w:r>
      <w:bookmarkEnd w:id="199"/>
    </w:p>
    <w:p w14:paraId="3C0D8988" w14:textId="77777777" w:rsidR="00A976DD" w:rsidRDefault="00A976DD" w:rsidP="0043763F"/>
    <w:p w14:paraId="40B0428F" w14:textId="77777777" w:rsidR="00A976DD" w:rsidRDefault="00A976DD" w:rsidP="0043763F"/>
    <w:p w14:paraId="78A87FF3" w14:textId="77777777" w:rsidR="00A87350" w:rsidRDefault="00A976DD" w:rsidP="00A87350">
      <w:pPr>
        <w:keepNext/>
        <w:jc w:val="center"/>
      </w:pPr>
      <w:r w:rsidRPr="00A976DD">
        <w:rPr>
          <w:noProof/>
          <w:lang w:eastAsia="hr-HR"/>
        </w:rPr>
        <w:lastRenderedPageBreak/>
        <w:drawing>
          <wp:inline distT="0" distB="0" distL="0" distR="0" wp14:anchorId="7AE5376D" wp14:editId="4B53663B">
            <wp:extent cx="5623080" cy="7658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23080" cy="7658100"/>
                    </a:xfrm>
                    <a:prstGeom prst="rect">
                      <a:avLst/>
                    </a:prstGeom>
                  </pic:spPr>
                </pic:pic>
              </a:graphicData>
            </a:graphic>
          </wp:inline>
        </w:drawing>
      </w:r>
    </w:p>
    <w:p w14:paraId="363B3493" w14:textId="74EF76AF" w:rsidR="00A976DD" w:rsidRDefault="00A87350" w:rsidP="00A87350">
      <w:pPr>
        <w:pStyle w:val="Caption"/>
      </w:pPr>
      <w:bookmarkStart w:id="200" w:name="_Toc52484766"/>
      <w:r>
        <w:t xml:space="preserve">Slika </w:t>
      </w:r>
      <w:fldSimple w:instr=" SEQ Slika \* ARABIC ">
        <w:r w:rsidR="00E26EFF">
          <w:rPr>
            <w:noProof/>
          </w:rPr>
          <w:t>42</w:t>
        </w:r>
      </w:fldSimple>
      <w:r>
        <w:t xml:space="preserve"> – Primjer stranice u pregledu svih ocjena</w:t>
      </w:r>
      <w:bookmarkEnd w:id="200"/>
    </w:p>
    <w:p w14:paraId="59ABEECC" w14:textId="67DBBA73" w:rsidR="008343D0" w:rsidRPr="008D1D7C" w:rsidRDefault="008343D0" w:rsidP="0043763F"/>
    <w:p w14:paraId="2E113A65" w14:textId="5252B592" w:rsidR="00C069F2" w:rsidRPr="008D1D7C" w:rsidRDefault="00052348" w:rsidP="00052348">
      <w:pPr>
        <w:pStyle w:val="Heading3"/>
      </w:pPr>
      <w:bookmarkStart w:id="201" w:name="_Toc30111511"/>
      <w:bookmarkStart w:id="202" w:name="_Toc30115680"/>
      <w:bookmarkStart w:id="203" w:name="_Toc30115827"/>
      <w:bookmarkStart w:id="204" w:name="_Toc30195313"/>
      <w:bookmarkStart w:id="205" w:name="_Toc30196267"/>
      <w:bookmarkStart w:id="206" w:name="_Toc30111512"/>
      <w:bookmarkStart w:id="207" w:name="_Toc30115681"/>
      <w:bookmarkStart w:id="208" w:name="_Toc30115828"/>
      <w:bookmarkStart w:id="209" w:name="_Toc30195314"/>
      <w:bookmarkStart w:id="210" w:name="_Toc30196268"/>
      <w:bookmarkStart w:id="211" w:name="_Toc30111513"/>
      <w:bookmarkStart w:id="212" w:name="_Toc30115682"/>
      <w:bookmarkStart w:id="213" w:name="_Toc30115829"/>
      <w:bookmarkStart w:id="214" w:name="_Toc30195315"/>
      <w:bookmarkStart w:id="215" w:name="_Toc30196269"/>
      <w:bookmarkStart w:id="216" w:name="_Toc30111514"/>
      <w:bookmarkStart w:id="217" w:name="_Toc30115683"/>
      <w:bookmarkStart w:id="218" w:name="_Toc30115830"/>
      <w:bookmarkStart w:id="219" w:name="_Toc30195316"/>
      <w:bookmarkStart w:id="220" w:name="_Toc30196270"/>
      <w:bookmarkStart w:id="221" w:name="_Toc30111515"/>
      <w:bookmarkStart w:id="222" w:name="_Toc30115684"/>
      <w:bookmarkStart w:id="223" w:name="_Toc30115831"/>
      <w:bookmarkStart w:id="224" w:name="_Toc30195317"/>
      <w:bookmarkStart w:id="225" w:name="_Toc30196271"/>
      <w:bookmarkStart w:id="226" w:name="_Toc30111516"/>
      <w:bookmarkStart w:id="227" w:name="_Toc30115685"/>
      <w:bookmarkStart w:id="228" w:name="_Toc30115832"/>
      <w:bookmarkStart w:id="229" w:name="_Toc30195318"/>
      <w:bookmarkStart w:id="230" w:name="_Toc30196272"/>
      <w:bookmarkStart w:id="231" w:name="_Toc30111517"/>
      <w:bookmarkStart w:id="232" w:name="_Toc30115686"/>
      <w:bookmarkStart w:id="233" w:name="_Toc30115833"/>
      <w:bookmarkStart w:id="234" w:name="_Toc30195319"/>
      <w:bookmarkStart w:id="235" w:name="_Toc30196273"/>
      <w:bookmarkStart w:id="236" w:name="_Toc30111518"/>
      <w:bookmarkStart w:id="237" w:name="_Toc30115687"/>
      <w:bookmarkStart w:id="238" w:name="_Toc30115834"/>
      <w:bookmarkStart w:id="239" w:name="_Toc30195320"/>
      <w:bookmarkStart w:id="240" w:name="_Toc30196274"/>
      <w:bookmarkStart w:id="241" w:name="_Toc30111519"/>
      <w:bookmarkStart w:id="242" w:name="_Toc30115688"/>
      <w:bookmarkStart w:id="243" w:name="_Toc30115835"/>
      <w:bookmarkStart w:id="244" w:name="_Toc30195321"/>
      <w:bookmarkStart w:id="245" w:name="_Toc30196275"/>
      <w:bookmarkStart w:id="246" w:name="_Toc30111520"/>
      <w:bookmarkStart w:id="247" w:name="_Toc30115689"/>
      <w:bookmarkStart w:id="248" w:name="_Toc30115836"/>
      <w:bookmarkStart w:id="249" w:name="_Toc30195322"/>
      <w:bookmarkStart w:id="250" w:name="_Toc30196276"/>
      <w:bookmarkStart w:id="251" w:name="_Toc30111521"/>
      <w:bookmarkStart w:id="252" w:name="_Toc30115690"/>
      <w:bookmarkStart w:id="253" w:name="_Toc30115837"/>
      <w:bookmarkStart w:id="254" w:name="_Toc30195323"/>
      <w:bookmarkStart w:id="255" w:name="_Toc30196277"/>
      <w:bookmarkStart w:id="256" w:name="_Toc30111522"/>
      <w:bookmarkStart w:id="257" w:name="_Toc30115691"/>
      <w:bookmarkStart w:id="258" w:name="_Toc30115838"/>
      <w:bookmarkStart w:id="259" w:name="_Toc30195324"/>
      <w:bookmarkStart w:id="260" w:name="_Toc30196278"/>
      <w:bookmarkStart w:id="261" w:name="_Toc30111523"/>
      <w:bookmarkStart w:id="262" w:name="_Toc30115692"/>
      <w:bookmarkStart w:id="263" w:name="_Toc30115839"/>
      <w:bookmarkStart w:id="264" w:name="_Toc30195325"/>
      <w:bookmarkStart w:id="265" w:name="_Toc30196279"/>
      <w:bookmarkStart w:id="266" w:name="_Toc30111524"/>
      <w:bookmarkStart w:id="267" w:name="_Toc30115693"/>
      <w:bookmarkStart w:id="268" w:name="_Toc30115840"/>
      <w:bookmarkStart w:id="269" w:name="_Toc30195326"/>
      <w:bookmarkStart w:id="270" w:name="_Toc30196280"/>
      <w:bookmarkStart w:id="271" w:name="_Toc52484686"/>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r w:rsidRPr="008D1D7C">
        <w:lastRenderedPageBreak/>
        <w:t>Kalkulator bodova za upis u srednju školu</w:t>
      </w:r>
      <w:bookmarkEnd w:id="271"/>
    </w:p>
    <w:p w14:paraId="39E2570D" w14:textId="0D2322C7" w:rsidR="009B382F" w:rsidRPr="008D1D7C" w:rsidRDefault="0043763F" w:rsidP="009B382F">
      <w:r w:rsidRPr="008D1D7C">
        <w:t xml:space="preserve">Klikom na </w:t>
      </w:r>
      <w:r w:rsidR="009050E7" w:rsidRPr="008D1D7C">
        <w:t xml:space="preserve">„Izračunaj“ </w:t>
      </w:r>
      <w:r w:rsidR="00324248" w:rsidRPr="008D1D7C">
        <w:t xml:space="preserve">otvara se </w:t>
      </w:r>
      <w:r w:rsidR="009050E7" w:rsidRPr="008D1D7C">
        <w:t>kalkulator bodova za upis u srednju školu, odmah ispod kliknute opcije koja tada mijenja naziv u „Više na službenoj publikaciji...“. Ponovnim k</w:t>
      </w:r>
      <w:r w:rsidR="00DF09CC" w:rsidRPr="008D1D7C">
        <w:t xml:space="preserve">likom na </w:t>
      </w:r>
      <w:r w:rsidR="005B7FFA" w:rsidRPr="008D1D7C">
        <w:t>nju</w:t>
      </w:r>
      <w:r w:rsidR="009050E7" w:rsidRPr="008D1D7C">
        <w:t xml:space="preserve"> otvara</w:t>
      </w:r>
      <w:r w:rsidR="00324248" w:rsidRPr="008D1D7C">
        <w:t xml:space="preserve"> se</w:t>
      </w:r>
      <w:r w:rsidR="009050E7" w:rsidRPr="008D1D7C">
        <w:t xml:space="preserve"> PDF publikacija u novoj kartici preglednika:</w:t>
      </w:r>
      <w:r w:rsidR="009B382F" w:rsidRPr="008D1D7C">
        <w:t xml:space="preserve"> </w:t>
      </w:r>
      <w:hyperlink r:id="rId174" w:history="1">
        <w:r w:rsidR="009B382F" w:rsidRPr="008D1D7C">
          <w:rPr>
            <w:rStyle w:val="Hyperlink"/>
          </w:rPr>
          <w:t>upisi.hr/</w:t>
        </w:r>
        <w:proofErr w:type="spellStart"/>
        <w:r w:rsidR="009B382F" w:rsidRPr="008D1D7C">
          <w:rPr>
            <w:rStyle w:val="Hyperlink"/>
          </w:rPr>
          <w:t>docs</w:t>
        </w:r>
        <w:proofErr w:type="spellEnd"/>
        <w:r w:rsidR="009B382F" w:rsidRPr="008D1D7C">
          <w:rPr>
            <w:rStyle w:val="Hyperlink"/>
          </w:rPr>
          <w:t>/Publikacija_redovni.pdf</w:t>
        </w:r>
      </w:hyperlink>
      <w:r w:rsidR="009050E7" w:rsidRPr="008D1D7C">
        <w:t>.</w:t>
      </w:r>
    </w:p>
    <w:p w14:paraId="17F9EE28" w14:textId="77777777" w:rsidR="009B382F" w:rsidRPr="008D1D7C" w:rsidRDefault="009B382F" w:rsidP="009B382F"/>
    <w:p w14:paraId="0B8F7FA4" w14:textId="6C140275" w:rsidR="00A315C4" w:rsidRPr="008D1D7C" w:rsidRDefault="00A315C4" w:rsidP="00A315C4">
      <w:pPr>
        <w:pStyle w:val="Heading4"/>
      </w:pPr>
      <w:bookmarkStart w:id="272" w:name="_Toc52484687"/>
      <w:r w:rsidRPr="008D1D7C">
        <w:t>Odabir škole i smjera</w:t>
      </w:r>
      <w:bookmarkEnd w:id="272"/>
    </w:p>
    <w:p w14:paraId="42B0F59D" w14:textId="7A379B76" w:rsidR="005A5727" w:rsidRPr="008D1D7C" w:rsidRDefault="005A5727" w:rsidP="009B382F">
      <w:pPr>
        <w:ind w:left="340"/>
      </w:pPr>
      <w:r w:rsidRPr="008D1D7C">
        <w:t>Korisnik može, ali ne mora</w:t>
      </w:r>
      <w:r w:rsidR="00F74827">
        <w:t>,</w:t>
      </w:r>
      <w:r w:rsidRPr="008D1D7C">
        <w:t xml:space="preserve"> </w:t>
      </w:r>
      <w:r w:rsidR="00356E17" w:rsidRPr="008D1D7C">
        <w:t>odabrati</w:t>
      </w:r>
      <w:r w:rsidRPr="008D1D7C">
        <w:t xml:space="preserve"> željenu školu i smjer.</w:t>
      </w:r>
      <w:r w:rsidR="009B382F" w:rsidRPr="008D1D7C">
        <w:t xml:space="preserve"> </w:t>
      </w:r>
      <w:r w:rsidRPr="008D1D7C">
        <w:t>Klikom na „Odaberi školu“, nakon prvog unesenog znaka pojavljuje se popis škola koje započinju tim znakom. Unos sljedećih znakova ne mora ići točno po nazivu</w:t>
      </w:r>
      <w:r w:rsidR="002773D5" w:rsidRPr="008D1D7C">
        <w:t xml:space="preserve"> niti su važna</w:t>
      </w:r>
      <w:r w:rsidRPr="008D1D7C">
        <w:t xml:space="preserve"> velika i mala slova, nego je dovoljno unositi ih ispravnim redoslijedom. </w:t>
      </w:r>
      <w:r w:rsidR="0078690C" w:rsidRPr="008D1D7C">
        <w:t>Na primjer</w:t>
      </w:r>
      <w:r w:rsidRPr="008D1D7C">
        <w:t>, da bi korisnik pronašao školu „Tehnička škola Slavonski Brod“ dovoljno je unijeti znakove „</w:t>
      </w:r>
      <w:proofErr w:type="spellStart"/>
      <w:r w:rsidRPr="008D1D7C">
        <w:t>tehsl</w:t>
      </w:r>
      <w:proofErr w:type="spellEnd"/>
      <w:r w:rsidRPr="008D1D7C">
        <w:t>“.</w:t>
      </w:r>
    </w:p>
    <w:p w14:paraId="60DDEE55" w14:textId="77777777" w:rsidR="009E787B" w:rsidRPr="008D1D7C" w:rsidRDefault="009E787B" w:rsidP="00A315C4">
      <w:pPr>
        <w:ind w:left="340"/>
      </w:pPr>
    </w:p>
    <w:p w14:paraId="38876FE1" w14:textId="77777777" w:rsidR="003C3563" w:rsidRDefault="009E787B" w:rsidP="003C3563">
      <w:pPr>
        <w:keepNext/>
        <w:ind w:left="340"/>
        <w:jc w:val="center"/>
      </w:pPr>
      <w:r w:rsidRPr="008D1D7C">
        <w:rPr>
          <w:noProof/>
          <w:lang w:eastAsia="hr-HR"/>
        </w:rPr>
        <w:drawing>
          <wp:inline distT="0" distB="0" distL="0" distR="0" wp14:anchorId="634E95EB" wp14:editId="7A7518B2">
            <wp:extent cx="5541328" cy="1166284"/>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5541328" cy="1166284"/>
                    </a:xfrm>
                    <a:prstGeom prst="rect">
                      <a:avLst/>
                    </a:prstGeom>
                  </pic:spPr>
                </pic:pic>
              </a:graphicData>
            </a:graphic>
          </wp:inline>
        </w:drawing>
      </w:r>
    </w:p>
    <w:p w14:paraId="67EE606E" w14:textId="01B60DDB" w:rsidR="009E787B" w:rsidRPr="008D1D7C" w:rsidRDefault="003C3563" w:rsidP="003C3563">
      <w:pPr>
        <w:pStyle w:val="Caption"/>
      </w:pPr>
      <w:bookmarkStart w:id="273" w:name="_Toc52484767"/>
      <w:r>
        <w:t xml:space="preserve">Slika </w:t>
      </w:r>
      <w:fldSimple w:instr=" SEQ Slika \* ARABIC ">
        <w:r w:rsidR="00E26EFF">
          <w:rPr>
            <w:noProof/>
          </w:rPr>
          <w:t>43</w:t>
        </w:r>
      </w:fldSimple>
      <w:r w:rsidRPr="009A16FE">
        <w:t xml:space="preserve"> – Pretraživanje škole i smjera</w:t>
      </w:r>
      <w:bookmarkEnd w:id="273"/>
      <w:r w:rsidR="00AB6B72" w:rsidRPr="008D1D7C">
        <w:t xml:space="preserve">        </w:t>
      </w:r>
    </w:p>
    <w:p w14:paraId="1B7253D8" w14:textId="77777777" w:rsidR="009E787B" w:rsidRPr="008D1D7C" w:rsidRDefault="009E787B" w:rsidP="00A315C4">
      <w:pPr>
        <w:ind w:left="340"/>
      </w:pPr>
    </w:p>
    <w:p w14:paraId="5C678F65" w14:textId="1F0523BD" w:rsidR="001E45B6" w:rsidRPr="008D1D7C" w:rsidRDefault="005A5727" w:rsidP="009B382F">
      <w:pPr>
        <w:ind w:left="340"/>
      </w:pPr>
      <w:r w:rsidRPr="008D1D7C">
        <w:t>Na popisu se nalaze sve škole u hrvatskoj koje odgovaraju unosu. Prikazane su prve tri, ali moguće je vidjeti i sve ostale</w:t>
      </w:r>
      <w:r w:rsidR="001E45B6" w:rsidRPr="008D1D7C">
        <w:t xml:space="preserve"> pomakom klizača ili kotačićem dok je pokazivač unutar popisa.</w:t>
      </w:r>
      <w:r w:rsidR="00B070EA" w:rsidRPr="008D1D7C" w:rsidDel="00B070EA">
        <w:t xml:space="preserve"> </w:t>
      </w:r>
      <w:r w:rsidR="001E45B6" w:rsidRPr="008D1D7C">
        <w:t xml:space="preserve">Zadana je prva ponuđena škola, označena tamno plavom bojom. Moguće je mijenjati školu klikom na </w:t>
      </w:r>
      <w:r w:rsidR="00A6277A" w:rsidRPr="008D1D7C">
        <w:t>strelicu</w:t>
      </w:r>
      <w:r w:rsidR="001E45B6" w:rsidRPr="008D1D7C">
        <w:t xml:space="preserve"> gore ili dole. Prelaskom rubova popisa izbor se vraća na kraj ili početak. Klikom na tipku Enter</w:t>
      </w:r>
      <w:r w:rsidR="0078690C" w:rsidRPr="008D1D7C">
        <w:t>,</w:t>
      </w:r>
      <w:r w:rsidR="001E45B6" w:rsidRPr="008D1D7C">
        <w:t xml:space="preserve"> unos mijenja naziv u odabranu školu</w:t>
      </w:r>
      <w:r w:rsidR="00D7101B" w:rsidRPr="008D1D7C">
        <w:t>, podebljan plavom bojom te se popis zatvara. Također</w:t>
      </w:r>
      <w:r w:rsidR="0078690C" w:rsidRPr="008D1D7C">
        <w:t>,</w:t>
      </w:r>
      <w:r w:rsidR="00D7101B" w:rsidRPr="008D1D7C">
        <w:t xml:space="preserve"> moguće</w:t>
      </w:r>
      <w:r w:rsidR="0078690C" w:rsidRPr="008D1D7C">
        <w:t xml:space="preserve"> je</w:t>
      </w:r>
      <w:r w:rsidR="00D7101B" w:rsidRPr="008D1D7C">
        <w:t xml:space="preserve"> jednostavn</w:t>
      </w:r>
      <w:r w:rsidR="0078690C" w:rsidRPr="008D1D7C">
        <w:t>o</w:t>
      </w:r>
      <w:r w:rsidR="00D7101B" w:rsidRPr="008D1D7C">
        <w:t xml:space="preserve"> kliknuti mišem na jednu od ponuđenih škola. Potom se automatski otvara popis svih smjerova odabrane škole.</w:t>
      </w:r>
      <w:r w:rsidR="00B070EA" w:rsidRPr="008D1D7C">
        <w:t xml:space="preserve"> Ako postoji samo jedan smjer odabrane škole, automatski se učitava i nije ga moguće promijeniti.</w:t>
      </w:r>
      <w:r w:rsidR="00D7101B" w:rsidRPr="008D1D7C">
        <w:t xml:space="preserve"> Pravila unosa i odabira željenog smjera ostaju ista.</w:t>
      </w:r>
      <w:r w:rsidR="00356E17" w:rsidRPr="008D1D7C">
        <w:t xml:space="preserve"> </w:t>
      </w:r>
      <w:r w:rsidR="00A315C4" w:rsidRPr="008D1D7C">
        <w:t xml:space="preserve">Smjer se može ponovo promijeniti klikom na njega te se onda briše trenutni smjer i prikazuje popis. </w:t>
      </w:r>
      <w:r w:rsidR="007E25E2" w:rsidRPr="008D1D7C">
        <w:t>Ako</w:t>
      </w:r>
      <w:r w:rsidR="00A315C4" w:rsidRPr="008D1D7C">
        <w:t xml:space="preserve"> se ponovo odabire škola, klikom na odabir škole briše se trenutna škola i smjer.</w:t>
      </w:r>
    </w:p>
    <w:p w14:paraId="28BF04E1" w14:textId="77777777" w:rsidR="009B382F" w:rsidRPr="008D1D7C" w:rsidRDefault="00D7101B" w:rsidP="009B382F">
      <w:pPr>
        <w:ind w:left="340"/>
      </w:pPr>
      <w:r w:rsidRPr="008D1D7C">
        <w:t>Ako</w:t>
      </w:r>
      <w:r w:rsidR="001746EE" w:rsidRPr="008D1D7C">
        <w:t xml:space="preserve"> je</w:t>
      </w:r>
      <w:r w:rsidRPr="008D1D7C">
        <w:t xml:space="preserve"> unos škole ili smjera ispravan</w:t>
      </w:r>
      <w:r w:rsidR="00561445" w:rsidRPr="008D1D7C">
        <w:t>,</w:t>
      </w:r>
      <w:r w:rsidRPr="008D1D7C">
        <w:t xml:space="preserve"> </w:t>
      </w:r>
      <w:r w:rsidR="001746EE" w:rsidRPr="008D1D7C">
        <w:t>plave je</w:t>
      </w:r>
      <w:r w:rsidRPr="008D1D7C">
        <w:t xml:space="preserve"> boje.</w:t>
      </w:r>
      <w:r w:rsidR="00356E17" w:rsidRPr="008D1D7C">
        <w:t xml:space="preserve"> Oba unosa moraju biti ispravna kako bi se prikaza</w:t>
      </w:r>
      <w:r w:rsidR="008343D0" w:rsidRPr="008D1D7C">
        <w:t>li brojevi</w:t>
      </w:r>
      <w:r w:rsidR="00356E17" w:rsidRPr="008D1D7C">
        <w:t xml:space="preserve"> bodova odabrane škole i smjera.</w:t>
      </w:r>
      <w:r w:rsidR="007A6F35" w:rsidRPr="008D1D7C">
        <w:rPr>
          <w:noProof/>
        </w:rPr>
        <w:t xml:space="preserve"> </w:t>
      </w:r>
    </w:p>
    <w:p w14:paraId="76A53CDD" w14:textId="148493BC" w:rsidR="005B7FFA" w:rsidRPr="008D1D7C" w:rsidRDefault="00D24136" w:rsidP="009B382F">
      <w:pPr>
        <w:ind w:left="340"/>
      </w:pPr>
      <w:r w:rsidRPr="008D1D7C">
        <w:rPr>
          <w:noProof/>
          <w:lang w:eastAsia="hr-HR"/>
        </w:rPr>
        <w:lastRenderedPageBreak/>
        <w:drawing>
          <wp:anchor distT="0" distB="0" distL="114300" distR="114300" simplePos="0" relativeHeight="251629056" behindDoc="1" locked="0" layoutInCell="1" allowOverlap="1" wp14:anchorId="4316A792" wp14:editId="79415068">
            <wp:simplePos x="0" y="0"/>
            <wp:positionH relativeFrom="margin">
              <wp:posOffset>429260</wp:posOffset>
            </wp:positionH>
            <wp:positionV relativeFrom="paragraph">
              <wp:posOffset>9525</wp:posOffset>
            </wp:positionV>
            <wp:extent cx="5625465" cy="4773295"/>
            <wp:effectExtent l="0" t="0" r="0" b="825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625465" cy="4773295"/>
                    </a:xfrm>
                    <a:prstGeom prst="rect">
                      <a:avLst/>
                    </a:prstGeom>
                  </pic:spPr>
                </pic:pic>
              </a:graphicData>
            </a:graphic>
            <wp14:sizeRelH relativeFrom="margin">
              <wp14:pctWidth>0</wp14:pctWidth>
            </wp14:sizeRelH>
            <wp14:sizeRelV relativeFrom="margin">
              <wp14:pctHeight>0</wp14:pctHeight>
            </wp14:sizeRelV>
          </wp:anchor>
        </w:drawing>
      </w:r>
      <w:r w:rsidR="00AB6B72" w:rsidRPr="008D1D7C">
        <w:rPr>
          <w:noProof/>
          <w:lang w:eastAsia="hr-HR"/>
        </w:rPr>
        <mc:AlternateContent>
          <mc:Choice Requires="wps">
            <w:drawing>
              <wp:anchor distT="0" distB="0" distL="114300" distR="114300" simplePos="0" relativeHeight="251687424" behindDoc="0" locked="0" layoutInCell="1" allowOverlap="1" wp14:anchorId="3CA4FDB8" wp14:editId="59B6ADC6">
                <wp:simplePos x="0" y="0"/>
                <wp:positionH relativeFrom="column">
                  <wp:posOffset>0</wp:posOffset>
                </wp:positionH>
                <wp:positionV relativeFrom="paragraph">
                  <wp:posOffset>4841875</wp:posOffset>
                </wp:positionV>
                <wp:extent cx="6480175" cy="635"/>
                <wp:effectExtent l="0" t="0" r="0" b="0"/>
                <wp:wrapTopAndBottom/>
                <wp:docPr id="378" name="Text Box 378"/>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wps:spPr>
                      <wps:txbx>
                        <w:txbxContent>
                          <w:p w14:paraId="35E327DC" w14:textId="568A6ACA" w:rsidR="00393090" w:rsidRPr="00122440" w:rsidRDefault="00393090" w:rsidP="00E6126B">
                            <w:pPr>
                              <w:pStyle w:val="Caption"/>
                              <w:rPr>
                                <w:noProof/>
                              </w:rPr>
                            </w:pPr>
                            <w:bookmarkStart w:id="274" w:name="_Toc52484768"/>
                            <w:r>
                              <w:t xml:space="preserve">Slika </w:t>
                            </w:r>
                            <w:fldSimple w:instr=" SEQ Slika \* ARABIC ">
                              <w:r>
                                <w:rPr>
                                  <w:noProof/>
                                </w:rPr>
                                <w:t>44</w:t>
                              </w:r>
                            </w:fldSimple>
                            <w:r w:rsidRPr="00B6707D">
                              <w:rPr>
                                <w:noProof/>
                              </w:rPr>
                              <w:t xml:space="preserve"> –</w:t>
                            </w:r>
                            <w:r>
                              <w:rPr>
                                <w:noProof/>
                              </w:rPr>
                              <w:t xml:space="preserve"> </w:t>
                            </w:r>
                            <w:r>
                              <w:t>Kalkulator bodova za upis u srednju školu</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4FDB8" id="Text Box 378" o:spid="_x0000_s1086" type="#_x0000_t202" style="position:absolute;left:0;text-align:left;margin-left:0;margin-top:381.25pt;width:510.2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" stroked="f">
                <v:textbox style="mso-fit-shape-to-text:t" inset="0,0,0,0">
                  <w:txbxContent>
                    <w:p w14:paraId="35E327DC" w14:textId="568A6ACA" w:rsidR="00393090" w:rsidRPr="00122440" w:rsidRDefault="00393090" w:rsidP="00E6126B">
                      <w:pPr>
                        <w:pStyle w:val="Caption"/>
                        <w:rPr>
                          <w:noProof/>
                        </w:rPr>
                      </w:pPr>
                      <w:bookmarkStart w:id="275" w:name="_Toc52484768"/>
                      <w:r>
                        <w:t xml:space="preserve">Slika </w:t>
                      </w:r>
                      <w:fldSimple w:instr=" SEQ Slika \* ARABIC ">
                        <w:r>
                          <w:rPr>
                            <w:noProof/>
                          </w:rPr>
                          <w:t>44</w:t>
                        </w:r>
                      </w:fldSimple>
                      <w:r w:rsidRPr="00B6707D">
                        <w:rPr>
                          <w:noProof/>
                        </w:rPr>
                        <w:t xml:space="preserve"> –</w:t>
                      </w:r>
                      <w:r>
                        <w:rPr>
                          <w:noProof/>
                        </w:rPr>
                        <w:t xml:space="preserve"> </w:t>
                      </w:r>
                      <w:r>
                        <w:t>Kalkulator bodova za upis u srednju školu</w:t>
                      </w:r>
                      <w:bookmarkEnd w:id="275"/>
                    </w:p>
                  </w:txbxContent>
                </v:textbox>
                <w10:wrap type="topAndBottom"/>
              </v:shape>
            </w:pict>
          </mc:Fallback>
        </mc:AlternateContent>
      </w:r>
    </w:p>
    <w:p w14:paraId="3AB1D081" w14:textId="3C1CE5FE" w:rsidR="00356E17" w:rsidRPr="008D1D7C" w:rsidRDefault="00356E17" w:rsidP="009B382F">
      <w:pPr>
        <w:ind w:left="340"/>
      </w:pPr>
      <w:r w:rsidRPr="008D1D7C">
        <w:t>Nakon unosa zaključava se opcija ispod, odnosno vrsta škole koja može biti:</w:t>
      </w:r>
    </w:p>
    <w:p w14:paraId="39140108" w14:textId="5555541D" w:rsidR="00356E17" w:rsidRPr="008D1D7C" w:rsidRDefault="00356E17" w:rsidP="00507DBF">
      <w:pPr>
        <w:pStyle w:val="ListParagraph"/>
        <w:numPr>
          <w:ilvl w:val="0"/>
          <w:numId w:val="13"/>
        </w:numPr>
        <w:ind w:left="1060" w:hanging="357"/>
      </w:pPr>
      <w:r w:rsidRPr="008D1D7C">
        <w:rPr>
          <w:b/>
        </w:rPr>
        <w:t>Četverogodišnja škola</w:t>
      </w:r>
      <w:r w:rsidRPr="008D1D7C">
        <w:t xml:space="preserve"> –</w:t>
      </w:r>
      <w:r w:rsidR="002123E7" w:rsidRPr="008D1D7C">
        <w:t xml:space="preserve"> </w:t>
      </w:r>
      <w:r w:rsidR="0078690C" w:rsidRPr="008D1D7C">
        <w:t>z</w:t>
      </w:r>
      <w:r w:rsidR="002123E7" w:rsidRPr="008D1D7C">
        <w:t>ahtjev</w:t>
      </w:r>
      <w:r w:rsidR="0078690C" w:rsidRPr="008D1D7C">
        <w:t>i</w:t>
      </w:r>
      <w:r w:rsidR="002123E7" w:rsidRPr="008D1D7C">
        <w:t>:</w:t>
      </w:r>
    </w:p>
    <w:p w14:paraId="34169962" w14:textId="28E05184" w:rsidR="002123E7" w:rsidRPr="008D1D7C" w:rsidRDefault="002123E7" w:rsidP="00507DBF">
      <w:pPr>
        <w:pStyle w:val="ListParagraph"/>
        <w:numPr>
          <w:ilvl w:val="1"/>
          <w:numId w:val="13"/>
        </w:numPr>
        <w:ind w:left="1780" w:hanging="357"/>
      </w:pPr>
      <w:r w:rsidRPr="008D1D7C">
        <w:t>Opć</w:t>
      </w:r>
      <w:r w:rsidR="0078690C" w:rsidRPr="008D1D7C">
        <w:t>i</w:t>
      </w:r>
      <w:r w:rsidRPr="008D1D7C">
        <w:t xml:space="preserve"> uspjeh od 5. do 8. razreda osnovne škole.</w:t>
      </w:r>
    </w:p>
    <w:p w14:paraId="41FA56D5" w14:textId="656CB895" w:rsidR="002123E7" w:rsidRPr="008D1D7C" w:rsidRDefault="002123E7" w:rsidP="00507DBF">
      <w:pPr>
        <w:pStyle w:val="ListParagraph"/>
        <w:numPr>
          <w:ilvl w:val="1"/>
          <w:numId w:val="13"/>
        </w:numPr>
        <w:ind w:left="1780" w:hanging="357"/>
      </w:pPr>
      <w:r w:rsidRPr="008D1D7C">
        <w:t>Zaključne ocjene matematike, hrvatskog jezika te prvog stranog jezika 7. i 8. razreda osnovne škole.</w:t>
      </w:r>
    </w:p>
    <w:p w14:paraId="49EEA4C9" w14:textId="3254A1FA" w:rsidR="002123E7" w:rsidRPr="008D1D7C" w:rsidRDefault="002123E7" w:rsidP="00507DBF">
      <w:pPr>
        <w:pStyle w:val="ListParagraph"/>
        <w:numPr>
          <w:ilvl w:val="1"/>
          <w:numId w:val="13"/>
        </w:numPr>
        <w:ind w:left="1780" w:hanging="357"/>
        <w:contextualSpacing w:val="0"/>
      </w:pPr>
      <w:r w:rsidRPr="008D1D7C">
        <w:t>Tri značajna predmeta 7. i 8. razreda za upis koje određuje srednja škola.</w:t>
      </w:r>
    </w:p>
    <w:p w14:paraId="1C4E1B15" w14:textId="40A3ED60" w:rsidR="00A84221" w:rsidRPr="008D1D7C" w:rsidRDefault="002123E7" w:rsidP="00507DBF">
      <w:pPr>
        <w:pStyle w:val="ListParagraph"/>
        <w:numPr>
          <w:ilvl w:val="0"/>
          <w:numId w:val="13"/>
        </w:numPr>
        <w:ind w:left="1060" w:hanging="357"/>
        <w:contextualSpacing w:val="0"/>
      </w:pPr>
      <w:r w:rsidRPr="008D1D7C">
        <w:rPr>
          <w:b/>
        </w:rPr>
        <w:t>Trogodišnja škola</w:t>
      </w:r>
      <w:r w:rsidRPr="008D1D7C">
        <w:t xml:space="preserve"> – </w:t>
      </w:r>
      <w:r w:rsidR="0078690C" w:rsidRPr="008D1D7C">
        <w:t>i</w:t>
      </w:r>
      <w:r w:rsidRPr="008D1D7C">
        <w:t>sto kao četverogodišnja škola, ali bez značajnih predmeta koje određuje škola.</w:t>
      </w:r>
    </w:p>
    <w:p w14:paraId="7BDA8623" w14:textId="6BD64D18" w:rsidR="00834267" w:rsidRPr="008D1D7C" w:rsidRDefault="00A84221" w:rsidP="00507DBF">
      <w:pPr>
        <w:pStyle w:val="ListParagraph"/>
        <w:numPr>
          <w:ilvl w:val="0"/>
          <w:numId w:val="13"/>
        </w:numPr>
        <w:ind w:left="1060" w:hanging="357"/>
        <w:contextualSpacing w:val="0"/>
      </w:pPr>
      <w:r w:rsidRPr="008D1D7C">
        <w:rPr>
          <w:b/>
        </w:rPr>
        <w:t>Dvogodišnja škola</w:t>
      </w:r>
      <w:r w:rsidRPr="008D1D7C">
        <w:t xml:space="preserve"> – </w:t>
      </w:r>
      <w:r w:rsidR="0078690C" w:rsidRPr="008D1D7C">
        <w:t>z</w:t>
      </w:r>
      <w:r w:rsidRPr="008D1D7C">
        <w:t>ahtjeva samo opće uspjehe od 5. do 8. razreda osnovne škole.</w:t>
      </w:r>
    </w:p>
    <w:p w14:paraId="44FD71D6" w14:textId="3B4D6335" w:rsidR="00462D18" w:rsidRPr="008D1D7C" w:rsidRDefault="00834267" w:rsidP="009B382F">
      <w:pPr>
        <w:ind w:left="340"/>
      </w:pPr>
      <w:r w:rsidRPr="008D1D7C">
        <w:br/>
      </w:r>
      <w:r w:rsidR="00A84221" w:rsidRPr="008D1D7C">
        <w:t xml:space="preserve">Kalkulator se potom automatski prilagođava odabranom smjeru, odnosno vrsti škole. Vrsta škole može se mijenjati i klikom na </w:t>
      </w:r>
      <w:r w:rsidR="00A315C4" w:rsidRPr="008D1D7C">
        <w:t>nju</w:t>
      </w:r>
      <w:r w:rsidR="00BE0A1D" w:rsidRPr="008D1D7C">
        <w:t xml:space="preserve">, ako </w:t>
      </w:r>
      <w:r w:rsidR="00A84221" w:rsidRPr="008D1D7C">
        <w:t>nije</w:t>
      </w:r>
      <w:r w:rsidR="00A315C4" w:rsidRPr="008D1D7C">
        <w:t xml:space="preserve"> ispravno</w:t>
      </w:r>
      <w:r w:rsidR="00A84221" w:rsidRPr="008D1D7C">
        <w:t xml:space="preserve"> odabrana škola i smjer.</w:t>
      </w:r>
    </w:p>
    <w:p w14:paraId="7CAEECF1" w14:textId="164F9AAF" w:rsidR="00834267" w:rsidRPr="008D1D7C" w:rsidRDefault="00D24136" w:rsidP="00E6126B">
      <w:pPr>
        <w:rPr>
          <w:noProof/>
        </w:rPr>
      </w:pPr>
      <w:r w:rsidRPr="008D1D7C">
        <w:rPr>
          <w:noProof/>
          <w:lang w:eastAsia="hr-HR"/>
        </w:rPr>
        <w:lastRenderedPageBreak/>
        <mc:AlternateContent>
          <mc:Choice Requires="wpg">
            <w:drawing>
              <wp:anchor distT="0" distB="0" distL="114300" distR="114300" simplePos="0" relativeHeight="251630080" behindDoc="0" locked="0" layoutInCell="1" allowOverlap="1" wp14:anchorId="71F824C0" wp14:editId="503578D8">
                <wp:simplePos x="0" y="0"/>
                <wp:positionH relativeFrom="column">
                  <wp:posOffset>505459</wp:posOffset>
                </wp:positionH>
                <wp:positionV relativeFrom="paragraph">
                  <wp:posOffset>0</wp:posOffset>
                </wp:positionV>
                <wp:extent cx="5463540" cy="5857875"/>
                <wp:effectExtent l="0" t="0" r="3810" b="9525"/>
                <wp:wrapTopAndBottom/>
                <wp:docPr id="380" name="Group 380"/>
                <wp:cNvGraphicFramePr/>
                <a:graphic xmlns:a="http://schemas.openxmlformats.org/drawingml/2006/main">
                  <a:graphicData uri="http://schemas.microsoft.com/office/word/2010/wordprocessingGroup">
                    <wpg:wgp>
                      <wpg:cNvGrpSpPr/>
                      <wpg:grpSpPr>
                        <a:xfrm>
                          <a:off x="0" y="0"/>
                          <a:ext cx="5463540" cy="5857875"/>
                          <a:chOff x="505366" y="0"/>
                          <a:chExt cx="5464995" cy="5860613"/>
                        </a:xfrm>
                      </wpg:grpSpPr>
                      <pic:pic xmlns:pic="http://schemas.openxmlformats.org/drawingml/2006/picture">
                        <pic:nvPicPr>
                          <pic:cNvPr id="230" name="Picture 230"/>
                          <pic:cNvPicPr>
                            <a:picLocks noChangeAspect="1"/>
                          </pic:cNvPicPr>
                        </pic:nvPicPr>
                        <pic:blipFill>
                          <a:blip r:embed="rId177">
                            <a:extLst>
                              <a:ext uri="{28A0092B-C50C-407E-A947-70E740481C1C}">
                                <a14:useLocalDpi xmlns:a14="http://schemas.microsoft.com/office/drawing/2010/main" val="0"/>
                              </a:ext>
                            </a:extLst>
                          </a:blip>
                          <a:srcRect/>
                          <a:stretch/>
                        </pic:blipFill>
                        <pic:spPr bwMode="auto">
                          <a:xfrm>
                            <a:off x="509178" y="0"/>
                            <a:ext cx="5461183" cy="27190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78">
                            <a:extLst>
                              <a:ext uri="{28A0092B-C50C-407E-A947-70E740481C1C}">
                                <a14:useLocalDpi xmlns:a14="http://schemas.microsoft.com/office/drawing/2010/main" val="0"/>
                              </a:ext>
                            </a:extLst>
                          </a:blip>
                          <a:srcRect/>
                          <a:stretch/>
                        </pic:blipFill>
                        <pic:spPr bwMode="auto">
                          <a:xfrm>
                            <a:off x="505366" y="3307742"/>
                            <a:ext cx="5462223" cy="2552871"/>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3FDD8458" id="Group 380" o:spid="_x0000_s1026" style="position:absolute;margin-left:39.8pt;margin-top:0;width:430.2pt;height:461.25pt;z-index:251630080;mso-width-relative:margin;mso-height-relative:margin" coordorigin="5053" coordsize="54649,58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">
                <v:shape id="Picture 230" o:spid="_x0000_s1027" type="#_x0000_t75" style="position:absolute;left:5091;width:54612;height:27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">
                  <v:imagedata r:id="rId179" o:title=""/>
                </v:shape>
                <v:shape id="Picture 236" o:spid="_x0000_s1028" type="#_x0000_t75" style="position:absolute;left:5053;top:33077;width:54622;height:2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">
                  <v:imagedata r:id="rId180" o:title=""/>
                </v:shape>
                <w10:wrap type="topAndBottom"/>
              </v:group>
            </w:pict>
          </mc:Fallback>
        </mc:AlternateContent>
      </w:r>
      <w:r w:rsidR="00AB6B72" w:rsidRPr="008D1D7C">
        <w:rPr>
          <w:noProof/>
          <w:lang w:eastAsia="hr-HR"/>
        </w:rPr>
        <mc:AlternateContent>
          <mc:Choice Requires="wps">
            <w:drawing>
              <wp:anchor distT="0" distB="0" distL="114300" distR="114300" simplePos="0" relativeHeight="251688448" behindDoc="0" locked="0" layoutInCell="1" allowOverlap="1" wp14:anchorId="475FB236" wp14:editId="2E69D03C">
                <wp:simplePos x="0" y="0"/>
                <wp:positionH relativeFrom="margin">
                  <wp:align>right</wp:align>
                </wp:positionH>
                <wp:positionV relativeFrom="paragraph">
                  <wp:posOffset>5898239</wp:posOffset>
                </wp:positionV>
                <wp:extent cx="6480810" cy="635"/>
                <wp:effectExtent l="0" t="0" r="0" b="0"/>
                <wp:wrapTopAndBottom/>
                <wp:docPr id="381" name="Text Box 381"/>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127A9560" w14:textId="37F4531E" w:rsidR="00393090" w:rsidRPr="008F1E4A" w:rsidRDefault="00393090" w:rsidP="00E6126B">
                            <w:pPr>
                              <w:pStyle w:val="Caption"/>
                              <w:rPr>
                                <w:noProof/>
                              </w:rPr>
                            </w:pPr>
                            <w:bookmarkStart w:id="276" w:name="_Toc52484769"/>
                            <w:r>
                              <w:t xml:space="preserve">Slika </w:t>
                            </w:r>
                            <w:fldSimple w:instr=" SEQ Slika \* ARABIC ">
                              <w:r>
                                <w:rPr>
                                  <w:noProof/>
                                </w:rPr>
                                <w:t>45</w:t>
                              </w:r>
                            </w:fldSimple>
                            <w:r w:rsidRPr="00B6707D">
                              <w:rPr>
                                <w:noProof/>
                              </w:rPr>
                              <w:t xml:space="preserve"> –</w:t>
                            </w:r>
                            <w:r>
                              <w:rPr>
                                <w:noProof/>
                              </w:rPr>
                              <w:t xml:space="preserve"> Mijenjanje smjera srednje škole</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B236" id="Text Box 381" o:spid="_x0000_s1087" type="#_x0000_t202" style="position:absolute;left:0;text-align:left;margin-left:459.1pt;margin-top:464.45pt;width:510.3pt;height:.05pt;z-index:251688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" stroked="f">
                <v:textbox style="mso-fit-shape-to-text:t" inset="0,0,0,0">
                  <w:txbxContent>
                    <w:p w14:paraId="127A9560" w14:textId="37F4531E" w:rsidR="00393090" w:rsidRPr="008F1E4A" w:rsidRDefault="00393090" w:rsidP="00E6126B">
                      <w:pPr>
                        <w:pStyle w:val="Caption"/>
                        <w:rPr>
                          <w:noProof/>
                        </w:rPr>
                      </w:pPr>
                      <w:bookmarkStart w:id="277" w:name="_Toc52484769"/>
                      <w:r>
                        <w:t xml:space="preserve">Slika </w:t>
                      </w:r>
                      <w:fldSimple w:instr=" SEQ Slika \* ARABIC ">
                        <w:r>
                          <w:rPr>
                            <w:noProof/>
                          </w:rPr>
                          <w:t>45</w:t>
                        </w:r>
                      </w:fldSimple>
                      <w:r w:rsidRPr="00B6707D">
                        <w:rPr>
                          <w:noProof/>
                        </w:rPr>
                        <w:t xml:space="preserve"> –</w:t>
                      </w:r>
                      <w:r>
                        <w:rPr>
                          <w:noProof/>
                        </w:rPr>
                        <w:t xml:space="preserve"> Mijenjanje smjera srednje škole</w:t>
                      </w:r>
                      <w:bookmarkEnd w:id="277"/>
                    </w:p>
                  </w:txbxContent>
                </v:textbox>
                <w10:wrap type="topAndBottom" anchorx="margin"/>
              </v:shape>
            </w:pict>
          </mc:Fallback>
        </mc:AlternateContent>
      </w:r>
      <w:r w:rsidR="00834267" w:rsidRPr="008D1D7C">
        <w:rPr>
          <w:noProof/>
          <w:lang w:eastAsia="hr-HR"/>
        </w:rPr>
        <mc:AlternateContent>
          <mc:Choice Requires="wps">
            <w:drawing>
              <wp:anchor distT="0" distB="0" distL="114300" distR="114300" simplePos="0" relativeHeight="251652608" behindDoc="0" locked="0" layoutInCell="1" allowOverlap="1" wp14:anchorId="52520EB0" wp14:editId="2C665880">
                <wp:simplePos x="0" y="0"/>
                <wp:positionH relativeFrom="margin">
                  <wp:align>center</wp:align>
                </wp:positionH>
                <wp:positionV relativeFrom="paragraph">
                  <wp:posOffset>2716638</wp:posOffset>
                </wp:positionV>
                <wp:extent cx="2591837" cy="422902"/>
                <wp:effectExtent l="0" t="0" r="0" b="0"/>
                <wp:wrapNone/>
                <wp:docPr id="310" name="Tekstni okvi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1837" cy="422902"/>
                        </a:xfrm>
                        <a:prstGeom prst="rect">
                          <a:avLst/>
                        </a:prstGeom>
                        <a:solidFill>
                          <a:srgbClr val="FFFFFF"/>
                        </a:solidFill>
                        <a:ln w="9525">
                          <a:noFill/>
                          <a:miter lim="800000"/>
                          <a:headEnd/>
                          <a:tailEnd/>
                        </a:ln>
                      </wps:spPr>
                      <wps:txbx>
                        <w:txbxContent>
                          <w:p w14:paraId="381BAA01" w14:textId="77777777" w:rsidR="00393090" w:rsidRDefault="00393090" w:rsidP="00834267">
                            <w:pPr>
                              <w:jc w:val="center"/>
                            </w:pPr>
                            <w:r>
                              <w:rPr>
                                <w:rFonts w:ascii="Trebuchet MS" w:hAnsi="Trebuchet MS"/>
                                <w:color w:val="E3E3E3"/>
                                <w:sz w:val="50"/>
                                <w:szCs w:val="50"/>
                                <w:shd w:val="clear" w:color="auto" w:fill="FFFFFF"/>
                              </w:rPr>
                              <w:t>«•»</w:t>
                            </w:r>
                          </w:p>
                        </w:txbxContent>
                      </wps:txbx>
                      <wps:bodyPr rot="0" vert="horz" wrap="square" lIns="91440" tIns="45720" rIns="91440" bIns="45720" anchor="t" anchorCtr="0">
                        <a:noAutofit/>
                      </wps:bodyPr>
                    </wps:wsp>
                  </a:graphicData>
                </a:graphic>
              </wp:anchor>
            </w:drawing>
          </mc:Choice>
          <mc:Fallback>
            <w:pict>
              <v:shape w14:anchorId="52520EB0" id="_x0000_s1088" type="#_x0000_t202" style="position:absolute;left:0;text-align:left;margin-left:0;margin-top:213.9pt;width:204.1pt;height:33.3pt;z-index:251652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" stroked="f">
                <v:textbox>
                  <w:txbxContent>
                    <w:p w14:paraId="381BAA01" w14:textId="77777777" w:rsidR="00393090" w:rsidRDefault="00393090" w:rsidP="00834267">
                      <w:pPr>
                        <w:jc w:val="center"/>
                      </w:pPr>
                      <w:r>
                        <w:rPr>
                          <w:rFonts w:ascii="Trebuchet MS" w:hAnsi="Trebuchet MS"/>
                          <w:color w:val="E3E3E3"/>
                          <w:sz w:val="50"/>
                          <w:szCs w:val="50"/>
                          <w:shd w:val="clear" w:color="auto" w:fill="FFFFFF"/>
                        </w:rPr>
                        <w:t>«•»</w:t>
                      </w:r>
                    </w:p>
                  </w:txbxContent>
                </v:textbox>
                <w10:wrap anchorx="margin"/>
              </v:shape>
            </w:pict>
          </mc:Fallback>
        </mc:AlternateContent>
      </w:r>
    </w:p>
    <w:p w14:paraId="0B609C23" w14:textId="61CA9D90" w:rsidR="00A315C4" w:rsidRPr="008D1D7C" w:rsidRDefault="003651EC" w:rsidP="003651EC">
      <w:pPr>
        <w:pStyle w:val="Heading4"/>
      </w:pPr>
      <w:bookmarkStart w:id="278" w:name="_Toc30111527"/>
      <w:bookmarkStart w:id="279" w:name="_Toc30115696"/>
      <w:bookmarkStart w:id="280" w:name="_Toc30115843"/>
      <w:bookmarkStart w:id="281" w:name="_Toc30195329"/>
      <w:bookmarkStart w:id="282" w:name="_Toc30196283"/>
      <w:bookmarkStart w:id="283" w:name="_Toc30111528"/>
      <w:bookmarkStart w:id="284" w:name="_Toc30115697"/>
      <w:bookmarkStart w:id="285" w:name="_Toc30115844"/>
      <w:bookmarkStart w:id="286" w:name="_Toc30195330"/>
      <w:bookmarkStart w:id="287" w:name="_Toc30196284"/>
      <w:bookmarkStart w:id="288" w:name="_Toc30111529"/>
      <w:bookmarkStart w:id="289" w:name="_Toc30115698"/>
      <w:bookmarkStart w:id="290" w:name="_Toc30115845"/>
      <w:bookmarkStart w:id="291" w:name="_Toc30195331"/>
      <w:bookmarkStart w:id="292" w:name="_Toc30196285"/>
      <w:bookmarkStart w:id="293" w:name="_Toc30111530"/>
      <w:bookmarkStart w:id="294" w:name="_Toc30115699"/>
      <w:bookmarkStart w:id="295" w:name="_Toc30115846"/>
      <w:bookmarkStart w:id="296" w:name="_Toc30195332"/>
      <w:bookmarkStart w:id="297" w:name="_Toc30196286"/>
      <w:bookmarkStart w:id="298" w:name="_Toc30111531"/>
      <w:bookmarkStart w:id="299" w:name="_Toc30115700"/>
      <w:bookmarkStart w:id="300" w:name="_Toc30115847"/>
      <w:bookmarkStart w:id="301" w:name="_Toc30195333"/>
      <w:bookmarkStart w:id="302" w:name="_Toc30196287"/>
      <w:bookmarkStart w:id="303" w:name="_Toc30111532"/>
      <w:bookmarkStart w:id="304" w:name="_Toc30115701"/>
      <w:bookmarkStart w:id="305" w:name="_Toc30115848"/>
      <w:bookmarkStart w:id="306" w:name="_Toc30195334"/>
      <w:bookmarkStart w:id="307" w:name="_Toc30196288"/>
      <w:bookmarkStart w:id="308" w:name="_Toc30111533"/>
      <w:bookmarkStart w:id="309" w:name="_Toc30115702"/>
      <w:bookmarkStart w:id="310" w:name="_Toc30115849"/>
      <w:bookmarkStart w:id="311" w:name="_Toc30195335"/>
      <w:bookmarkStart w:id="312" w:name="_Toc30196289"/>
      <w:bookmarkStart w:id="313" w:name="_Toc30111534"/>
      <w:bookmarkStart w:id="314" w:name="_Toc30115703"/>
      <w:bookmarkStart w:id="315" w:name="_Toc30115850"/>
      <w:bookmarkStart w:id="316" w:name="_Toc30195336"/>
      <w:bookmarkStart w:id="317" w:name="_Toc30196290"/>
      <w:bookmarkStart w:id="318" w:name="_Toc30111535"/>
      <w:bookmarkStart w:id="319" w:name="_Toc30115704"/>
      <w:bookmarkStart w:id="320" w:name="_Toc30115851"/>
      <w:bookmarkStart w:id="321" w:name="_Toc30195337"/>
      <w:bookmarkStart w:id="322" w:name="_Toc30196291"/>
      <w:bookmarkStart w:id="323" w:name="_Toc30111536"/>
      <w:bookmarkStart w:id="324" w:name="_Toc30115705"/>
      <w:bookmarkStart w:id="325" w:name="_Toc30115852"/>
      <w:bookmarkStart w:id="326" w:name="_Toc30195338"/>
      <w:bookmarkStart w:id="327" w:name="_Toc30196292"/>
      <w:bookmarkStart w:id="328" w:name="_Toc30111537"/>
      <w:bookmarkStart w:id="329" w:name="_Toc30115706"/>
      <w:bookmarkStart w:id="330" w:name="_Toc30115853"/>
      <w:bookmarkStart w:id="331" w:name="_Toc30195339"/>
      <w:bookmarkStart w:id="332" w:name="_Toc30196293"/>
      <w:bookmarkStart w:id="333" w:name="_Toc30111538"/>
      <w:bookmarkStart w:id="334" w:name="_Toc30115707"/>
      <w:bookmarkStart w:id="335" w:name="_Toc30115854"/>
      <w:bookmarkStart w:id="336" w:name="_Toc30195340"/>
      <w:bookmarkStart w:id="337" w:name="_Toc30196294"/>
      <w:bookmarkStart w:id="338" w:name="_Toc30111539"/>
      <w:bookmarkStart w:id="339" w:name="_Toc30115708"/>
      <w:bookmarkStart w:id="340" w:name="_Toc30115855"/>
      <w:bookmarkStart w:id="341" w:name="_Toc30195341"/>
      <w:bookmarkStart w:id="342" w:name="_Toc30196295"/>
      <w:bookmarkStart w:id="343" w:name="_Toc30111540"/>
      <w:bookmarkStart w:id="344" w:name="_Toc30115709"/>
      <w:bookmarkStart w:id="345" w:name="_Toc30115856"/>
      <w:bookmarkStart w:id="346" w:name="_Toc30195342"/>
      <w:bookmarkStart w:id="347" w:name="_Toc30196296"/>
      <w:bookmarkStart w:id="348" w:name="_Toc30111541"/>
      <w:bookmarkStart w:id="349" w:name="_Toc30115710"/>
      <w:bookmarkStart w:id="350" w:name="_Toc30115857"/>
      <w:bookmarkStart w:id="351" w:name="_Toc30195343"/>
      <w:bookmarkStart w:id="352" w:name="_Toc30196297"/>
      <w:bookmarkStart w:id="353" w:name="_Toc52484688"/>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r w:rsidRPr="008D1D7C">
        <w:t>Unos u kalkulator</w:t>
      </w:r>
      <w:bookmarkEnd w:id="353"/>
    </w:p>
    <w:p w14:paraId="3701D41F" w14:textId="55D23559" w:rsidR="006C695F" w:rsidRPr="008D1D7C" w:rsidRDefault="006C695F" w:rsidP="009B382F">
      <w:pPr>
        <w:ind w:left="340"/>
      </w:pPr>
      <w:r w:rsidRPr="008D1D7C">
        <w:t>Kalkulator bodova ispunjava se sam</w:t>
      </w:r>
      <w:r w:rsidR="001B104D" w:rsidRPr="008D1D7C">
        <w:t>, odnosno p</w:t>
      </w:r>
      <w:r w:rsidRPr="008D1D7C">
        <w:t xml:space="preserve">ronalazi prosjeke predmeta i ocjene tri obavezna predmeta. Ako treći obavezni predmet nije Engleski jezik, </w:t>
      </w:r>
      <w:r w:rsidR="00A6277A" w:rsidRPr="008D1D7C">
        <w:t>zamjenjuje</w:t>
      </w:r>
      <w:r w:rsidRPr="008D1D7C">
        <w:t xml:space="preserve"> ga Njemački jezik.</w:t>
      </w:r>
      <w:r w:rsidR="001B104D" w:rsidRPr="008D1D7C">
        <w:t xml:space="preserve"> </w:t>
      </w:r>
      <w:r w:rsidR="00BE0A1D" w:rsidRPr="008D1D7C">
        <w:t>Ako</w:t>
      </w:r>
      <w:r w:rsidRPr="008D1D7C">
        <w:t xml:space="preserve"> ne postoji zaključna ocjena predmeta, </w:t>
      </w:r>
      <w:r w:rsidRPr="00F86201">
        <w:t>proširenje</w:t>
      </w:r>
      <w:r w:rsidRPr="008D1D7C">
        <w:rPr>
          <w:i/>
        </w:rPr>
        <w:t xml:space="preserve"> </w:t>
      </w:r>
      <w:r w:rsidRPr="008D1D7C">
        <w:t>predviđa prosjek</w:t>
      </w:r>
      <w:r w:rsidR="00A469E8" w:rsidRPr="008D1D7C">
        <w:t xml:space="preserve"> (</w:t>
      </w:r>
      <w:hyperlink w:anchor="_Predviđanje_ocjena" w:history="1">
        <w:r w:rsidR="005F6BDC" w:rsidRPr="008D1D7C">
          <w:rPr>
            <w:rStyle w:val="Hyperlink"/>
          </w:rPr>
          <w:t>točka</w:t>
        </w:r>
        <w:r w:rsidR="00A469E8" w:rsidRPr="008D1D7C">
          <w:rPr>
            <w:rStyle w:val="Hyperlink"/>
          </w:rPr>
          <w:t xml:space="preserve"> </w:t>
        </w:r>
        <w:r w:rsidR="00D93ED0">
          <w:rPr>
            <w:rStyle w:val="Hyperlink"/>
          </w:rPr>
          <w:t>5</w:t>
        </w:r>
        <w:r w:rsidR="00A469E8" w:rsidRPr="008D1D7C">
          <w:rPr>
            <w:rStyle w:val="Hyperlink"/>
          </w:rPr>
          <w:t>.6</w:t>
        </w:r>
      </w:hyperlink>
      <w:r w:rsidR="00A469E8" w:rsidRPr="008D1D7C">
        <w:t>)</w:t>
      </w:r>
      <w:r w:rsidRPr="008D1D7C">
        <w:t>.</w:t>
      </w:r>
    </w:p>
    <w:p w14:paraId="6029F7AD" w14:textId="4102F23C" w:rsidR="005B7FFA" w:rsidRPr="008D1D7C" w:rsidRDefault="00825E73" w:rsidP="009B382F">
      <w:pPr>
        <w:ind w:left="340"/>
      </w:pPr>
      <w:r w:rsidRPr="008D1D7C">
        <w:t>Za unos</w:t>
      </w:r>
      <w:r w:rsidR="003651EC" w:rsidRPr="008D1D7C">
        <w:t xml:space="preserve"> općih uspjeha vrijede ista pravila kao i kod </w:t>
      </w:r>
      <w:r w:rsidR="00082BD9" w:rsidRPr="008D1D7C">
        <w:t xml:space="preserve">unosa prosjeka na popisu predmeta, </w:t>
      </w:r>
      <w:r w:rsidR="00D4748A" w:rsidRPr="008D1D7C">
        <w:t>(</w:t>
      </w:r>
      <w:hyperlink w:anchor="_Predmeti" w:history="1">
        <w:r w:rsidR="005F6BDC" w:rsidRPr="008D1D7C">
          <w:rPr>
            <w:rStyle w:val="Hyperlink"/>
          </w:rPr>
          <w:t>točka</w:t>
        </w:r>
        <w:r w:rsidR="00082BD9" w:rsidRPr="008D1D7C">
          <w:rPr>
            <w:rStyle w:val="Hyperlink"/>
          </w:rPr>
          <w:t xml:space="preserve"> </w:t>
        </w:r>
        <w:r w:rsidR="00D4748A" w:rsidRPr="008D1D7C">
          <w:rPr>
            <w:rStyle w:val="Hyperlink"/>
          </w:rPr>
          <w:t>2.6.2</w:t>
        </w:r>
      </w:hyperlink>
      <w:r w:rsidR="00D4748A" w:rsidRPr="008D1D7C">
        <w:t>)</w:t>
      </w:r>
      <w:r w:rsidR="00082BD9" w:rsidRPr="008D1D7C">
        <w:t xml:space="preserve">. Zaključne ocjene moraju biti od </w:t>
      </w:r>
      <w:r w:rsidR="00B07940" w:rsidRPr="008D1D7C">
        <w:t>2</w:t>
      </w:r>
      <w:r w:rsidR="00082BD9" w:rsidRPr="008D1D7C">
        <w:t xml:space="preserve"> do 5, a ako su neispravne </w:t>
      </w:r>
      <w:r w:rsidR="00A6277A" w:rsidRPr="008D1D7C">
        <w:t>zamjenjuje</w:t>
      </w:r>
      <w:r w:rsidR="00082BD9" w:rsidRPr="008D1D7C">
        <w:t xml:space="preserve"> ih znak </w:t>
      </w:r>
      <w:r w:rsidR="001B104D" w:rsidRPr="008D1D7C">
        <w:t>„</w:t>
      </w:r>
      <w:r w:rsidR="001B104D" w:rsidRPr="008D1D7C">
        <w:rPr>
          <w:rFonts w:ascii="Times New Roman" w:hAnsi="Times New Roman" w:cs="Times New Roman"/>
          <w:rtl/>
          <w:lang w:bidi="he-IL"/>
        </w:rPr>
        <w:t>—</w:t>
      </w:r>
      <w:r w:rsidR="001B104D" w:rsidRPr="008D1D7C">
        <w:t>“.</w:t>
      </w:r>
      <w:r w:rsidR="00101DA5" w:rsidRPr="008D1D7C">
        <w:t xml:space="preserve"> Klikom na zaključnu ocjenu ona se briše, a svakim novim unosom trenutnu ocjenu </w:t>
      </w:r>
      <w:r w:rsidR="00A6277A" w:rsidRPr="008D1D7C">
        <w:t>zamjenjuje</w:t>
      </w:r>
      <w:r w:rsidR="00101DA5" w:rsidRPr="008D1D7C">
        <w:t xml:space="preserve"> nova. </w:t>
      </w:r>
    </w:p>
    <w:p w14:paraId="1E7E32B7" w14:textId="6A6C5E7C" w:rsidR="00834267" w:rsidRPr="008D1D7C" w:rsidRDefault="00834267" w:rsidP="009B382F">
      <w:pPr>
        <w:ind w:left="340"/>
      </w:pPr>
    </w:p>
    <w:p w14:paraId="5A71AA3D" w14:textId="77777777" w:rsidR="00834267" w:rsidRPr="008D1D7C" w:rsidRDefault="00834267" w:rsidP="009B382F">
      <w:pPr>
        <w:ind w:left="340"/>
      </w:pPr>
    </w:p>
    <w:p w14:paraId="5E69FDF7" w14:textId="450F9B76" w:rsidR="001B104D" w:rsidRPr="008D1D7C" w:rsidRDefault="00101DA5" w:rsidP="009B382F">
      <w:pPr>
        <w:ind w:left="340"/>
      </w:pPr>
      <w:r w:rsidRPr="008D1D7C">
        <w:lastRenderedPageBreak/>
        <w:t>Konačno, pri dnu kalkulatora je opcija za dodatne bodove. Klikom na nju otvara se popis svih mogućih dodatnih bodova:</w:t>
      </w:r>
    </w:p>
    <w:p w14:paraId="6622BB2A" w14:textId="090757D7" w:rsidR="001B104D" w:rsidRPr="008D1D7C" w:rsidRDefault="001B104D" w:rsidP="00507DBF">
      <w:pPr>
        <w:pStyle w:val="ListParagraph"/>
        <w:numPr>
          <w:ilvl w:val="0"/>
          <w:numId w:val="25"/>
        </w:numPr>
      </w:pPr>
      <w:r w:rsidRPr="008D1D7C">
        <w:t>"Prvo, drugo ili treće osvojeno mjesto u znanju kao pojedinac": Izravan upis</w:t>
      </w:r>
    </w:p>
    <w:p w14:paraId="5D731538" w14:textId="20735B9A" w:rsidR="001B104D" w:rsidRPr="008D1D7C" w:rsidRDefault="001B104D" w:rsidP="00507DBF">
      <w:pPr>
        <w:pStyle w:val="ListParagraph"/>
        <w:numPr>
          <w:ilvl w:val="0"/>
          <w:numId w:val="25"/>
        </w:numPr>
      </w:pPr>
      <w:r w:rsidRPr="008D1D7C">
        <w:t>"Prvo osvojeno mjesto u znanju kao član skupine (+4)": 4 boda</w:t>
      </w:r>
    </w:p>
    <w:p w14:paraId="2301F2D1" w14:textId="0D841DAE" w:rsidR="001B104D" w:rsidRPr="008D1D7C" w:rsidRDefault="001B104D" w:rsidP="00507DBF">
      <w:pPr>
        <w:pStyle w:val="ListParagraph"/>
        <w:numPr>
          <w:ilvl w:val="0"/>
          <w:numId w:val="25"/>
        </w:numPr>
      </w:pPr>
      <w:r w:rsidRPr="008D1D7C">
        <w:t>"Drugo osvojeno mjesto u znanju kao član skupine (+3)": 3 bod</w:t>
      </w:r>
    </w:p>
    <w:p w14:paraId="1CCCFDDD" w14:textId="2565EFEB" w:rsidR="001B104D" w:rsidRPr="008D1D7C" w:rsidRDefault="001B104D" w:rsidP="00507DBF">
      <w:pPr>
        <w:pStyle w:val="ListParagraph"/>
        <w:numPr>
          <w:ilvl w:val="0"/>
          <w:numId w:val="25"/>
        </w:numPr>
      </w:pPr>
      <w:r w:rsidRPr="008D1D7C">
        <w:t>"Treće osvojeno mjesto u znanju kao član skupine (+2)": 2 boda</w:t>
      </w:r>
    </w:p>
    <w:p w14:paraId="7F33DB20" w14:textId="42432818" w:rsidR="001B104D" w:rsidRPr="008D1D7C" w:rsidRDefault="001B104D" w:rsidP="00507DBF">
      <w:pPr>
        <w:pStyle w:val="ListParagraph"/>
        <w:numPr>
          <w:ilvl w:val="0"/>
          <w:numId w:val="25"/>
        </w:numPr>
      </w:pPr>
      <w:r w:rsidRPr="008D1D7C">
        <w:t>"Sudjelovanje na natjecanju iz znanja kao pojedinac ili član skupine (+1)": 1 bod</w:t>
      </w:r>
    </w:p>
    <w:p w14:paraId="036A64A6" w14:textId="3A3FF267" w:rsidR="001B104D" w:rsidRPr="008D1D7C" w:rsidRDefault="001B104D" w:rsidP="00507DBF">
      <w:pPr>
        <w:pStyle w:val="ListParagraph"/>
        <w:numPr>
          <w:ilvl w:val="0"/>
          <w:numId w:val="25"/>
        </w:numPr>
      </w:pPr>
      <w:r w:rsidRPr="008D1D7C">
        <w:t>"Prvo osvojeno mjesto u sportu kao član skupine (+3)": 3 boda</w:t>
      </w:r>
    </w:p>
    <w:p w14:paraId="23A3D7E6" w14:textId="401D2C79" w:rsidR="001B104D" w:rsidRPr="008D1D7C" w:rsidRDefault="001B104D" w:rsidP="00507DBF">
      <w:pPr>
        <w:pStyle w:val="ListParagraph"/>
        <w:numPr>
          <w:ilvl w:val="0"/>
          <w:numId w:val="25"/>
        </w:numPr>
      </w:pPr>
      <w:r w:rsidRPr="008D1D7C">
        <w:t>"Drugo osvojeno mjesto u sportu kao član skupine (+2)": 2 boda</w:t>
      </w:r>
    </w:p>
    <w:p w14:paraId="5F9E50BE" w14:textId="4B66C194" w:rsidR="001B104D" w:rsidRPr="008D1D7C" w:rsidRDefault="001B104D" w:rsidP="00507DBF">
      <w:pPr>
        <w:pStyle w:val="ListParagraph"/>
        <w:numPr>
          <w:ilvl w:val="0"/>
          <w:numId w:val="25"/>
        </w:numPr>
      </w:pPr>
      <w:r w:rsidRPr="008D1D7C">
        <w:t>"Treće osvojeno mjesto u sportu kao član skupine (+1)": 1 bod</w:t>
      </w:r>
    </w:p>
    <w:p w14:paraId="578C8015" w14:textId="67A95451" w:rsidR="001B104D" w:rsidRPr="008D1D7C" w:rsidRDefault="001B104D" w:rsidP="00507DBF">
      <w:pPr>
        <w:pStyle w:val="ListParagraph"/>
        <w:numPr>
          <w:ilvl w:val="0"/>
          <w:numId w:val="25"/>
        </w:numPr>
      </w:pPr>
      <w:r w:rsidRPr="008D1D7C">
        <w:t>"Kandidat sa zdravstvenim teškoćama (+1)": 1 bod</w:t>
      </w:r>
    </w:p>
    <w:p w14:paraId="441A9785" w14:textId="71C32D2F" w:rsidR="001B104D" w:rsidRPr="008D1D7C" w:rsidRDefault="001B104D" w:rsidP="00507DBF">
      <w:pPr>
        <w:pStyle w:val="ListParagraph"/>
        <w:numPr>
          <w:ilvl w:val="0"/>
          <w:numId w:val="25"/>
        </w:numPr>
      </w:pPr>
      <w:r w:rsidRPr="008D1D7C">
        <w:t>"Kandidat živi u otežanim uvjetima (+1)": 1 bod</w:t>
      </w:r>
    </w:p>
    <w:p w14:paraId="76EDF589" w14:textId="349E9982" w:rsidR="001B104D" w:rsidRPr="008D1D7C" w:rsidRDefault="001B104D" w:rsidP="00507DBF">
      <w:pPr>
        <w:pStyle w:val="ListParagraph"/>
        <w:numPr>
          <w:ilvl w:val="0"/>
          <w:numId w:val="25"/>
        </w:numPr>
      </w:pPr>
      <w:r w:rsidRPr="008D1D7C">
        <w:t>"Kandidat je pripadnik romske nacionalne manjine (+2)": 2 boda</w:t>
      </w:r>
    </w:p>
    <w:p w14:paraId="6811CB18" w14:textId="77777777" w:rsidR="001B104D" w:rsidRPr="008D1D7C" w:rsidRDefault="00911308" w:rsidP="009B382F">
      <w:pPr>
        <w:ind w:left="340"/>
      </w:pPr>
      <w:r w:rsidRPr="008D1D7C">
        <w:t>Pravila za unos su ista kao i kod unosa smjera škole. Vrednuje se isključivo jedno (najpovoljnije) postignuće iz 5., 6., 7. ili 8. razreda, neovisno o vrsti i razini natjecanja.</w:t>
      </w:r>
    </w:p>
    <w:p w14:paraId="34870908" w14:textId="25FB4C23" w:rsidR="00911308" w:rsidRPr="008D1D7C" w:rsidRDefault="00911308" w:rsidP="009B382F">
      <w:pPr>
        <w:ind w:left="340"/>
      </w:pPr>
      <w:r w:rsidRPr="008D1D7C">
        <w:t xml:space="preserve">Svakim unosom u kalkulator ili mijenjanjem smjera škole automatski se ažurira korisnikov broj bodova koji se nalazi na plavoj traci ispod kalkulatora. </w:t>
      </w:r>
      <w:r w:rsidR="00BE0A1D" w:rsidRPr="008D1D7C">
        <w:t>Ako</w:t>
      </w:r>
      <w:r w:rsidRPr="008D1D7C">
        <w:t xml:space="preserve"> je ispravno unesena željena srednja škola i smjer, na</w:t>
      </w:r>
      <w:r w:rsidR="005B7FFA" w:rsidRPr="008D1D7C">
        <w:t xml:space="preserve"> plavoj</w:t>
      </w:r>
      <w:r w:rsidRPr="008D1D7C">
        <w:t xml:space="preserve"> traci se nalazi:</w:t>
      </w:r>
    </w:p>
    <w:p w14:paraId="7986DB39" w14:textId="0DAA1394" w:rsidR="00911308" w:rsidRPr="008D1D7C" w:rsidRDefault="00911308" w:rsidP="00507DBF">
      <w:pPr>
        <w:pStyle w:val="ListParagraph"/>
        <w:numPr>
          <w:ilvl w:val="0"/>
          <w:numId w:val="14"/>
        </w:numPr>
      </w:pPr>
      <w:r w:rsidRPr="008D1D7C">
        <w:t>Minimalan broj bodova za upis prošle školske godine.</w:t>
      </w:r>
    </w:p>
    <w:p w14:paraId="3DD2EB4D" w14:textId="1EA8E250" w:rsidR="00911308" w:rsidRPr="008D1D7C" w:rsidRDefault="00911308" w:rsidP="00507DBF">
      <w:pPr>
        <w:pStyle w:val="ListParagraph"/>
        <w:numPr>
          <w:ilvl w:val="0"/>
          <w:numId w:val="14"/>
        </w:numPr>
      </w:pPr>
      <w:r w:rsidRPr="008D1D7C">
        <w:t>Prosječan broj bodova upisanih prošle školske godine.</w:t>
      </w:r>
    </w:p>
    <w:p w14:paraId="02747271" w14:textId="7128109E" w:rsidR="00911308" w:rsidRPr="008D1D7C" w:rsidRDefault="00911308" w:rsidP="00507DBF">
      <w:pPr>
        <w:pStyle w:val="ListParagraph"/>
        <w:numPr>
          <w:ilvl w:val="0"/>
          <w:numId w:val="14"/>
        </w:numPr>
      </w:pPr>
      <w:r w:rsidRPr="008D1D7C">
        <w:t>Maksimalan broj bodova za upis prošle školske godine.</w:t>
      </w:r>
    </w:p>
    <w:p w14:paraId="68893D3F" w14:textId="77AC5695" w:rsidR="005B7FFA" w:rsidRPr="008D1D7C" w:rsidRDefault="00911308" w:rsidP="009B382F">
      <w:pPr>
        <w:ind w:left="340"/>
      </w:pPr>
      <w:r w:rsidRPr="008D1D7C">
        <w:t>Prelaskom miša preko broja prikazuje se zadani tekst te se kursor miša sakriva.</w:t>
      </w:r>
      <w:r w:rsidR="009B382F" w:rsidRPr="008D1D7C">
        <w:t xml:space="preserve"> </w:t>
      </w:r>
      <w:r w:rsidR="005B7FFA" w:rsidRPr="008D1D7C">
        <w:t xml:space="preserve">Izvor preuzetih podataka je sa stranice </w:t>
      </w:r>
      <w:hyperlink r:id="rId181" w:history="1">
        <w:r w:rsidR="005B7FFA" w:rsidRPr="008D1D7C">
          <w:rPr>
            <w:rStyle w:val="Hyperlink"/>
          </w:rPr>
          <w:t>upisi.hr</w:t>
        </w:r>
      </w:hyperlink>
      <w:r w:rsidR="005B7FFA" w:rsidRPr="008D1D7C">
        <w:t xml:space="preserve"> </w:t>
      </w:r>
      <w:r w:rsidR="00140856" w:rsidRPr="008D1D7C">
        <w:t>(</w:t>
      </w:r>
      <w:hyperlink w:anchor="_Baze_podataka" w:history="1">
        <w:r w:rsidR="00140856" w:rsidRPr="008D1D7C">
          <w:rPr>
            <w:rStyle w:val="Hyperlink"/>
          </w:rPr>
          <w:t xml:space="preserve">točka </w:t>
        </w:r>
        <w:r w:rsidR="00D93ED0">
          <w:rPr>
            <w:rStyle w:val="Hyperlink"/>
          </w:rPr>
          <w:t>5</w:t>
        </w:r>
        <w:r w:rsidR="00140856" w:rsidRPr="008D1D7C">
          <w:rPr>
            <w:rStyle w:val="Hyperlink"/>
          </w:rPr>
          <w:t>.5</w:t>
        </w:r>
      </w:hyperlink>
      <w:r w:rsidR="00140856" w:rsidRPr="008D1D7C">
        <w:t>)</w:t>
      </w:r>
      <w:r w:rsidR="005B7FFA" w:rsidRPr="008D1D7C">
        <w:t>.</w:t>
      </w:r>
    </w:p>
    <w:p w14:paraId="2B15C317" w14:textId="75EEF871" w:rsidR="005B7FFA" w:rsidRPr="008D1D7C" w:rsidRDefault="00D24136" w:rsidP="00AD436C">
      <w:pPr>
        <w:ind w:left="340"/>
      </w:pPr>
      <w:r w:rsidRPr="008D1D7C">
        <w:rPr>
          <w:noProof/>
          <w:lang w:eastAsia="hr-HR"/>
        </w:rPr>
        <w:drawing>
          <wp:anchor distT="0" distB="0" distL="114300" distR="114300" simplePos="0" relativeHeight="251631104" behindDoc="1" locked="0" layoutInCell="1" allowOverlap="1" wp14:anchorId="3694A42D" wp14:editId="6D5E0402">
            <wp:simplePos x="0" y="0"/>
            <wp:positionH relativeFrom="margin">
              <wp:posOffset>418465</wp:posOffset>
            </wp:positionH>
            <wp:positionV relativeFrom="paragraph">
              <wp:posOffset>421640</wp:posOffset>
            </wp:positionV>
            <wp:extent cx="5647690" cy="1318260"/>
            <wp:effectExtent l="0" t="0" r="0"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647690" cy="1318260"/>
                    </a:xfrm>
                    <a:prstGeom prst="rect">
                      <a:avLst/>
                    </a:prstGeom>
                  </pic:spPr>
                </pic:pic>
              </a:graphicData>
            </a:graphic>
            <wp14:sizeRelH relativeFrom="margin">
              <wp14:pctWidth>0</wp14:pctWidth>
            </wp14:sizeRelH>
          </wp:anchor>
        </w:drawing>
      </w:r>
      <w:r w:rsidR="00AB6B72" w:rsidRPr="008D1D7C">
        <w:rPr>
          <w:noProof/>
          <w:lang w:eastAsia="hr-HR"/>
        </w:rPr>
        <mc:AlternateContent>
          <mc:Choice Requires="wps">
            <w:drawing>
              <wp:anchor distT="0" distB="0" distL="114300" distR="114300" simplePos="0" relativeHeight="251689472" behindDoc="0" locked="0" layoutInCell="1" allowOverlap="1" wp14:anchorId="310D2C2D" wp14:editId="4ACCB4F1">
                <wp:simplePos x="0" y="0"/>
                <wp:positionH relativeFrom="column">
                  <wp:posOffset>0</wp:posOffset>
                </wp:positionH>
                <wp:positionV relativeFrom="paragraph">
                  <wp:posOffset>1793240</wp:posOffset>
                </wp:positionV>
                <wp:extent cx="6480810" cy="635"/>
                <wp:effectExtent l="0" t="0" r="0" b="0"/>
                <wp:wrapTopAndBottom/>
                <wp:docPr id="382" name="Text Box 382"/>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1925E87A" w14:textId="5543843E" w:rsidR="00393090" w:rsidRPr="00AE0DD7" w:rsidRDefault="00393090" w:rsidP="00E6126B">
                            <w:pPr>
                              <w:pStyle w:val="Caption"/>
                              <w:rPr>
                                <w:noProof/>
                              </w:rPr>
                            </w:pPr>
                            <w:bookmarkStart w:id="354" w:name="_Toc52484770"/>
                            <w:r>
                              <w:t xml:space="preserve">Slika </w:t>
                            </w:r>
                            <w:fldSimple w:instr=" SEQ Slika \* ARABIC ">
                              <w:r>
                                <w:rPr>
                                  <w:noProof/>
                                </w:rPr>
                                <w:t>46</w:t>
                              </w:r>
                            </w:fldSimple>
                            <w:r w:rsidRPr="00B6707D">
                              <w:rPr>
                                <w:noProof/>
                              </w:rPr>
                              <w:t xml:space="preserve"> –</w:t>
                            </w:r>
                            <w:r>
                              <w:rPr>
                                <w:noProof/>
                              </w:rPr>
                              <w:t xml:space="preserve"> </w:t>
                            </w:r>
                            <w:r>
                              <w:t>Dodatni bodovi za upis u srednju školu</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D2C2D" id="Text Box 382" o:spid="_x0000_s1089" type="#_x0000_t202" style="position:absolute;left:0;text-align:left;margin-left:0;margin-top:141.2pt;width:510.3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DvCMQIAAGkEAAAOAAAAZHJzL2Uyb0RvYy54bWysVMGO2jAQvVfqP1i+lwBLEY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" stroked="f">
                <v:textbox style="mso-fit-shape-to-text:t" inset="0,0,0,0">
                  <w:txbxContent>
                    <w:p w14:paraId="1925E87A" w14:textId="5543843E" w:rsidR="00393090" w:rsidRPr="00AE0DD7" w:rsidRDefault="00393090" w:rsidP="00E6126B">
                      <w:pPr>
                        <w:pStyle w:val="Caption"/>
                        <w:rPr>
                          <w:noProof/>
                        </w:rPr>
                      </w:pPr>
                      <w:bookmarkStart w:id="355" w:name="_Toc52484770"/>
                      <w:r>
                        <w:t xml:space="preserve">Slika </w:t>
                      </w:r>
                      <w:fldSimple w:instr=" SEQ Slika \* ARABIC ">
                        <w:r>
                          <w:rPr>
                            <w:noProof/>
                          </w:rPr>
                          <w:t>46</w:t>
                        </w:r>
                      </w:fldSimple>
                      <w:r w:rsidRPr="00B6707D">
                        <w:rPr>
                          <w:noProof/>
                        </w:rPr>
                        <w:t xml:space="preserve"> –</w:t>
                      </w:r>
                      <w:r>
                        <w:rPr>
                          <w:noProof/>
                        </w:rPr>
                        <w:t xml:space="preserve"> </w:t>
                      </w:r>
                      <w:r>
                        <w:t>Dodatni bodovi za upis u srednju školu</w:t>
                      </w:r>
                      <w:bookmarkEnd w:id="355"/>
                    </w:p>
                  </w:txbxContent>
                </v:textbox>
                <w10:wrap type="topAndBottom"/>
              </v:shape>
            </w:pict>
          </mc:Fallback>
        </mc:AlternateContent>
      </w:r>
    </w:p>
    <w:p w14:paraId="394EAB34" w14:textId="70FEDB5C" w:rsidR="005B7FFA" w:rsidRPr="008D1D7C" w:rsidRDefault="00834267" w:rsidP="00834267">
      <w:pPr>
        <w:tabs>
          <w:tab w:val="left" w:pos="3682"/>
        </w:tabs>
        <w:ind w:left="340"/>
      </w:pPr>
      <w:r w:rsidRPr="008D1D7C">
        <w:tab/>
      </w:r>
    </w:p>
    <w:p w14:paraId="7C325852" w14:textId="022665F2" w:rsidR="00834267" w:rsidRPr="008D1D7C" w:rsidRDefault="00834267" w:rsidP="00834267">
      <w:pPr>
        <w:tabs>
          <w:tab w:val="left" w:pos="3682"/>
        </w:tabs>
        <w:ind w:left="340"/>
      </w:pPr>
    </w:p>
    <w:p w14:paraId="16219D14" w14:textId="4EC2EC3F" w:rsidR="00834267" w:rsidRPr="008D1D7C" w:rsidRDefault="00834267" w:rsidP="00834267">
      <w:pPr>
        <w:tabs>
          <w:tab w:val="left" w:pos="3682"/>
        </w:tabs>
        <w:ind w:left="340"/>
      </w:pPr>
    </w:p>
    <w:p w14:paraId="26EE05D4" w14:textId="77777777" w:rsidR="00834267" w:rsidRPr="008D1D7C" w:rsidRDefault="00834267" w:rsidP="00E6126B">
      <w:pPr>
        <w:tabs>
          <w:tab w:val="left" w:pos="3682"/>
        </w:tabs>
        <w:ind w:left="340"/>
      </w:pPr>
    </w:p>
    <w:p w14:paraId="37486693" w14:textId="2B3EB03D" w:rsidR="00052348" w:rsidRPr="008D1D7C" w:rsidRDefault="00052348" w:rsidP="00052348">
      <w:pPr>
        <w:pStyle w:val="Heading3"/>
      </w:pPr>
      <w:bookmarkStart w:id="356" w:name="_Toc52484689"/>
      <w:r w:rsidRPr="008D1D7C">
        <w:lastRenderedPageBreak/>
        <w:t xml:space="preserve">Office 365 </w:t>
      </w:r>
      <w:proofErr w:type="spellStart"/>
      <w:r w:rsidRPr="008D1D7C">
        <w:t>ProPlus</w:t>
      </w:r>
      <w:bookmarkEnd w:id="356"/>
      <w:proofErr w:type="spellEnd"/>
    </w:p>
    <w:p w14:paraId="1FFFFF23" w14:textId="42776346" w:rsidR="00FA15A0" w:rsidRPr="008D1D7C" w:rsidRDefault="00911308" w:rsidP="009B382F">
      <w:r w:rsidRPr="008D1D7C">
        <w:t>Klikom na „Preuzmi“</w:t>
      </w:r>
      <w:r w:rsidR="00056AC8">
        <w:t xml:space="preserve"> (slika 46)</w:t>
      </w:r>
      <w:r w:rsidRPr="008D1D7C">
        <w:t xml:space="preserve"> u novoj karti</w:t>
      </w:r>
      <w:r w:rsidR="00D31193" w:rsidRPr="008D1D7C">
        <w:t xml:space="preserve">ci preglednika otvaraju se CARNET-ove upute za preuzimanje Office 365 </w:t>
      </w:r>
      <w:proofErr w:type="spellStart"/>
      <w:r w:rsidR="00D31193" w:rsidRPr="008D1D7C">
        <w:t>ProPlus</w:t>
      </w:r>
      <w:proofErr w:type="spellEnd"/>
      <w:r w:rsidR="00D31193" w:rsidRPr="008D1D7C">
        <w:t xml:space="preserve"> paketa. Dostupan je svim učenicim</w:t>
      </w:r>
      <w:r w:rsidR="0078690C" w:rsidRPr="008D1D7C">
        <w:t>a, a svaki učenik može ga instalirati na</w:t>
      </w:r>
      <w:r w:rsidR="00D31193" w:rsidRPr="008D1D7C">
        <w:t xml:space="preserve"> do 5 uređaja potpuno besplatno uz njihov HUSO AAI korisnički račun. Zbog manjka spoznaje ove mogućnosti i neprekidnom </w:t>
      </w:r>
      <w:r w:rsidR="00A6277A" w:rsidRPr="008D1D7C">
        <w:t>„</w:t>
      </w:r>
      <w:proofErr w:type="spellStart"/>
      <w:r w:rsidR="00D31193" w:rsidRPr="008D1D7C">
        <w:t>krekiranju</w:t>
      </w:r>
      <w:proofErr w:type="spellEnd"/>
      <w:r w:rsidR="00A6277A" w:rsidRPr="008D1D7C">
        <w:t>“</w:t>
      </w:r>
      <w:r w:rsidR="00D31193" w:rsidRPr="008D1D7C">
        <w:t xml:space="preserve"> Office paketa, ova </w:t>
      </w:r>
      <w:r w:rsidR="000C0239" w:rsidRPr="008D1D7C">
        <w:t>veza</w:t>
      </w:r>
      <w:r w:rsidR="00D31193" w:rsidRPr="008D1D7C">
        <w:t xml:space="preserve"> je nužni dio </w:t>
      </w:r>
      <w:r w:rsidR="00D31193" w:rsidRPr="00F86201">
        <w:t>proširenja</w:t>
      </w:r>
      <w:r w:rsidR="00D31193" w:rsidRPr="008D1D7C">
        <w:rPr>
          <w:i/>
        </w:rPr>
        <w:t xml:space="preserve"> </w:t>
      </w:r>
      <w:r w:rsidR="00D31193" w:rsidRPr="008D1D7C">
        <w:t>koju bi svi trebali iskoristiti radi lakšeg i kvalitetnijeg korištenja alata.</w:t>
      </w:r>
    </w:p>
    <w:p w14:paraId="72606BE3" w14:textId="4A353C6D" w:rsidR="005B7FFA" w:rsidRPr="008D1D7C" w:rsidRDefault="00D24136" w:rsidP="009B382F">
      <w:r w:rsidRPr="008D1D7C">
        <w:rPr>
          <w:noProof/>
          <w:lang w:eastAsia="hr-HR"/>
        </w:rPr>
        <w:drawing>
          <wp:anchor distT="0" distB="0" distL="114300" distR="114300" simplePos="0" relativeHeight="251633152" behindDoc="1" locked="0" layoutInCell="1" allowOverlap="1" wp14:anchorId="6AEE8AE7" wp14:editId="2A4650E7">
            <wp:simplePos x="0" y="0"/>
            <wp:positionH relativeFrom="margin">
              <wp:posOffset>-16510</wp:posOffset>
            </wp:positionH>
            <wp:positionV relativeFrom="paragraph">
              <wp:posOffset>681990</wp:posOffset>
            </wp:positionV>
            <wp:extent cx="6480810" cy="658495"/>
            <wp:effectExtent l="19050" t="19050" r="15240" b="27305"/>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6480810" cy="658495"/>
                    </a:xfrm>
                    <a:prstGeom prst="rect">
                      <a:avLst/>
                    </a:prstGeom>
                    <a:ln w="6350">
                      <a:solidFill>
                        <a:schemeClr val="accent1">
                          <a:lumMod val="40000"/>
                          <a:lumOff val="60000"/>
                        </a:schemeClr>
                      </a:solidFill>
                    </a:ln>
                  </pic:spPr>
                </pic:pic>
              </a:graphicData>
            </a:graphic>
            <wp14:sizeRelV relativeFrom="margin">
              <wp14:pctHeight>0</wp14:pctHeight>
            </wp14:sizeRelV>
          </wp:anchor>
        </w:drawing>
      </w:r>
      <w:r w:rsidR="00AB6B72" w:rsidRPr="008D1D7C">
        <w:rPr>
          <w:noProof/>
          <w:lang w:eastAsia="hr-HR"/>
        </w:rPr>
        <mc:AlternateContent>
          <mc:Choice Requires="wps">
            <w:drawing>
              <wp:anchor distT="0" distB="0" distL="114300" distR="114300" simplePos="0" relativeHeight="251690496" behindDoc="0" locked="0" layoutInCell="1" allowOverlap="1" wp14:anchorId="7243A7A3" wp14:editId="669A6F1B">
                <wp:simplePos x="0" y="0"/>
                <wp:positionH relativeFrom="column">
                  <wp:posOffset>-15240</wp:posOffset>
                </wp:positionH>
                <wp:positionV relativeFrom="paragraph">
                  <wp:posOffset>1409065</wp:posOffset>
                </wp:positionV>
                <wp:extent cx="6480810" cy="635"/>
                <wp:effectExtent l="0" t="0" r="0" b="0"/>
                <wp:wrapTopAndBottom/>
                <wp:docPr id="383" name="Text Box 383"/>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3517C030" w14:textId="09324872" w:rsidR="00393090" w:rsidRPr="00D73274" w:rsidRDefault="00393090" w:rsidP="00E6126B">
                            <w:pPr>
                              <w:pStyle w:val="Caption"/>
                              <w:rPr>
                                <w:noProof/>
                              </w:rPr>
                            </w:pPr>
                            <w:bookmarkStart w:id="357" w:name="_Toc52484771"/>
                            <w:r>
                              <w:t xml:space="preserve">Slika </w:t>
                            </w:r>
                            <w:fldSimple w:instr=" SEQ Slika \* ARABIC ">
                              <w:r>
                                <w:rPr>
                                  <w:noProof/>
                                </w:rPr>
                                <w:t>47</w:t>
                              </w:r>
                            </w:fldSimple>
                            <w:r w:rsidRPr="00B6707D">
                              <w:rPr>
                                <w:noProof/>
                              </w:rPr>
                              <w:t xml:space="preserve"> –</w:t>
                            </w:r>
                            <w:r>
                              <w:rPr>
                                <w:noProof/>
                              </w:rPr>
                              <w:t xml:space="preserve"> </w:t>
                            </w:r>
                            <w:r>
                              <w:t>Office 365 ProPlus</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3A7A3" id="Text Box 383" o:spid="_x0000_s1090" type="#_x0000_t202" style="position:absolute;left:0;text-align:left;margin-left:-1.2pt;margin-top:110.95pt;width:510.3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" stroked="f">
                <v:textbox style="mso-fit-shape-to-text:t" inset="0,0,0,0">
                  <w:txbxContent>
                    <w:p w14:paraId="3517C030" w14:textId="09324872" w:rsidR="00393090" w:rsidRPr="00D73274" w:rsidRDefault="00393090" w:rsidP="00E6126B">
                      <w:pPr>
                        <w:pStyle w:val="Caption"/>
                        <w:rPr>
                          <w:noProof/>
                        </w:rPr>
                      </w:pPr>
                      <w:bookmarkStart w:id="358" w:name="_Toc52484771"/>
                      <w:r>
                        <w:t xml:space="preserve">Slika </w:t>
                      </w:r>
                      <w:fldSimple w:instr=" SEQ Slika \* ARABIC ">
                        <w:r>
                          <w:rPr>
                            <w:noProof/>
                          </w:rPr>
                          <w:t>47</w:t>
                        </w:r>
                      </w:fldSimple>
                      <w:r w:rsidRPr="00B6707D">
                        <w:rPr>
                          <w:noProof/>
                        </w:rPr>
                        <w:t xml:space="preserve"> –</w:t>
                      </w:r>
                      <w:r>
                        <w:rPr>
                          <w:noProof/>
                        </w:rPr>
                        <w:t xml:space="preserve"> </w:t>
                      </w:r>
                      <w:r>
                        <w:t>Office 365 ProPlus</w:t>
                      </w:r>
                      <w:bookmarkEnd w:id="358"/>
                    </w:p>
                  </w:txbxContent>
                </v:textbox>
                <w10:wrap type="topAndBottom"/>
              </v:shape>
            </w:pict>
          </mc:Fallback>
        </mc:AlternateContent>
      </w:r>
      <w:r w:rsidR="00FA15A0" w:rsidRPr="008D1D7C">
        <w:t xml:space="preserve">U starijim verzijama </w:t>
      </w:r>
      <w:r w:rsidR="00FA15A0" w:rsidRPr="00F86201">
        <w:t>proširenja</w:t>
      </w:r>
      <w:r w:rsidR="00FA15A0" w:rsidRPr="008D1D7C">
        <w:rPr>
          <w:i/>
        </w:rPr>
        <w:t xml:space="preserve"> </w:t>
      </w:r>
      <w:r w:rsidR="00FA15A0" w:rsidRPr="008D1D7C">
        <w:t xml:space="preserve">(&lt; 3.1), klikom na „Preuzmi“ odmah započinje preuzimanje, tj. otvara se </w:t>
      </w:r>
      <w:r w:rsidR="000C0239" w:rsidRPr="008D1D7C">
        <w:t>„</w:t>
      </w:r>
      <w:r w:rsidR="00D5496A" w:rsidRPr="008D1D7C">
        <w:t>Explorer</w:t>
      </w:r>
      <w:r w:rsidR="000C0239" w:rsidRPr="008D1D7C">
        <w:t>“</w:t>
      </w:r>
      <w:r w:rsidR="00FA15A0" w:rsidRPr="008D1D7C">
        <w:t xml:space="preserve"> za odred</w:t>
      </w:r>
      <w:r w:rsidR="00666A46" w:rsidRPr="008D1D7C">
        <w:t>ište u kojem se instalira</w:t>
      </w:r>
      <w:r w:rsidR="00FA15A0" w:rsidRPr="008D1D7C">
        <w:t xml:space="preserve"> instaler Office paketa.</w:t>
      </w:r>
    </w:p>
    <w:p w14:paraId="6EEE39D5" w14:textId="3CBFC102" w:rsidR="00523C1E" w:rsidRPr="008D1D7C" w:rsidRDefault="00523C1E" w:rsidP="00052348"/>
    <w:p w14:paraId="6B75EF4C" w14:textId="58DB353E" w:rsidR="00052348" w:rsidRPr="008D1D7C" w:rsidRDefault="00052348" w:rsidP="00052348">
      <w:pPr>
        <w:pStyle w:val="Heading3"/>
      </w:pPr>
      <w:bookmarkStart w:id="359" w:name="_Toc52484690"/>
      <w:r w:rsidRPr="008D1D7C">
        <w:t>Promjena lozinke za HUSO AAI (e-Dnevnik)</w:t>
      </w:r>
      <w:bookmarkEnd w:id="359"/>
    </w:p>
    <w:p w14:paraId="4A2BF3B7" w14:textId="13ACBE43" w:rsidR="00052348" w:rsidRPr="008D1D7C" w:rsidRDefault="00D24136" w:rsidP="009B382F">
      <w:r w:rsidRPr="008D1D7C">
        <w:rPr>
          <w:noProof/>
          <w:lang w:eastAsia="hr-HR"/>
        </w:rPr>
        <w:drawing>
          <wp:anchor distT="0" distB="0" distL="114300" distR="114300" simplePos="0" relativeHeight="251632128" behindDoc="1" locked="0" layoutInCell="1" allowOverlap="1" wp14:anchorId="443F0576" wp14:editId="4DA539B2">
            <wp:simplePos x="0" y="0"/>
            <wp:positionH relativeFrom="margin">
              <wp:posOffset>-16510</wp:posOffset>
            </wp:positionH>
            <wp:positionV relativeFrom="paragraph">
              <wp:posOffset>1137285</wp:posOffset>
            </wp:positionV>
            <wp:extent cx="6480810" cy="640715"/>
            <wp:effectExtent l="19050" t="19050" r="15240" b="26035"/>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6480810" cy="640715"/>
                    </a:xfrm>
                    <a:prstGeom prst="rect">
                      <a:avLst/>
                    </a:prstGeom>
                    <a:ln>
                      <a:solidFill>
                        <a:schemeClr val="accent1">
                          <a:lumMod val="40000"/>
                          <a:lumOff val="60000"/>
                        </a:schemeClr>
                      </a:solidFill>
                    </a:ln>
                  </pic:spPr>
                </pic:pic>
              </a:graphicData>
            </a:graphic>
            <wp14:sizeRelV relativeFrom="margin">
              <wp14:pctHeight>0</wp14:pctHeight>
            </wp14:sizeRelV>
          </wp:anchor>
        </w:drawing>
      </w:r>
      <w:r w:rsidR="00D31193" w:rsidRPr="008D1D7C">
        <w:t>Klikom na „Promijeni“ u novoj kartici se otvara CARNET-ov Webmail.</w:t>
      </w:r>
      <w:r w:rsidR="009B382F" w:rsidRPr="008D1D7C">
        <w:t xml:space="preserve"> </w:t>
      </w:r>
      <w:r w:rsidR="00D31193" w:rsidRPr="00F86201">
        <w:t>Proširenje</w:t>
      </w:r>
      <w:r w:rsidR="00D31193" w:rsidRPr="008D1D7C">
        <w:t xml:space="preserve"> </w:t>
      </w:r>
      <w:r w:rsidR="00AD436C" w:rsidRPr="008D1D7C">
        <w:t xml:space="preserve">je već prethodno automatski prijavilo korisnika i učitalo stranicu za promjenu lozinke. Uspješnom promjenom lozinke </w:t>
      </w:r>
      <w:r w:rsidR="00AD436C" w:rsidRPr="00F86201">
        <w:t>proširenje</w:t>
      </w:r>
      <w:r w:rsidR="00AD436C" w:rsidRPr="008D1D7C">
        <w:rPr>
          <w:i/>
        </w:rPr>
        <w:t xml:space="preserve"> </w:t>
      </w:r>
      <w:r w:rsidR="00666A46" w:rsidRPr="008D1D7C">
        <w:t>pamti</w:t>
      </w:r>
      <w:r w:rsidR="00AD436C" w:rsidRPr="008D1D7C">
        <w:t xml:space="preserve"> novu lozinku, no samo ako je opcija automatske prijave za istog korisnika omogućena te je </w:t>
      </w:r>
      <w:r w:rsidR="00AD436C" w:rsidRPr="00F86201">
        <w:t>proširenje</w:t>
      </w:r>
      <w:r w:rsidR="00AD436C" w:rsidRPr="008D1D7C">
        <w:rPr>
          <w:i/>
        </w:rPr>
        <w:t xml:space="preserve"> </w:t>
      </w:r>
      <w:r w:rsidR="00AD436C" w:rsidRPr="008D1D7C">
        <w:t xml:space="preserve">u tome trenu omogućeno. Dakle, stranica prijave u e-Dnevnik i dalje </w:t>
      </w:r>
      <w:r w:rsidR="00666A46" w:rsidRPr="008D1D7C">
        <w:t>ostaje</w:t>
      </w:r>
      <w:r w:rsidR="00AD436C" w:rsidRPr="008D1D7C">
        <w:t xml:space="preserve"> „preskočena“.</w:t>
      </w:r>
    </w:p>
    <w:p w14:paraId="2680A391" w14:textId="104FD5B2" w:rsidR="00523C1E" w:rsidRPr="008D1D7C" w:rsidRDefault="00AB6B72" w:rsidP="009B382F">
      <w:r w:rsidRPr="008D1D7C">
        <w:rPr>
          <w:noProof/>
          <w:lang w:eastAsia="hr-HR"/>
        </w:rPr>
        <mc:AlternateContent>
          <mc:Choice Requires="wps">
            <w:drawing>
              <wp:anchor distT="0" distB="0" distL="114300" distR="114300" simplePos="0" relativeHeight="251691520" behindDoc="0" locked="0" layoutInCell="1" allowOverlap="1" wp14:anchorId="7FE48BC7" wp14:editId="3C9CD62C">
                <wp:simplePos x="0" y="0"/>
                <wp:positionH relativeFrom="column">
                  <wp:posOffset>-15240</wp:posOffset>
                </wp:positionH>
                <wp:positionV relativeFrom="paragraph">
                  <wp:posOffset>965200</wp:posOffset>
                </wp:positionV>
                <wp:extent cx="6480810" cy="635"/>
                <wp:effectExtent l="0" t="0" r="0" b="0"/>
                <wp:wrapTopAndBottom/>
                <wp:docPr id="384" name="Text Box 384"/>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41D6A074" w14:textId="79906E0F" w:rsidR="00393090" w:rsidRPr="00107FAC" w:rsidRDefault="00393090" w:rsidP="00E6126B">
                            <w:pPr>
                              <w:pStyle w:val="Caption"/>
                              <w:rPr>
                                <w:noProof/>
                              </w:rPr>
                            </w:pPr>
                            <w:bookmarkStart w:id="360" w:name="_Toc52484772"/>
                            <w:r>
                              <w:t xml:space="preserve">Slika </w:t>
                            </w:r>
                            <w:fldSimple w:instr=" SEQ Slika \* ARABIC ">
                              <w:r>
                                <w:rPr>
                                  <w:noProof/>
                                </w:rPr>
                                <w:t>48</w:t>
                              </w:r>
                            </w:fldSimple>
                            <w:r w:rsidRPr="00B6707D">
                              <w:rPr>
                                <w:noProof/>
                              </w:rPr>
                              <w:t xml:space="preserve"> –</w:t>
                            </w:r>
                            <w:r>
                              <w:rPr>
                                <w:noProof/>
                              </w:rPr>
                              <w:t xml:space="preserve"> </w:t>
                            </w:r>
                            <w:r>
                              <w:t>Promjena lozinke za HUSO AAI</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48BC7" id="Text Box 384" o:spid="_x0000_s1091" type="#_x0000_t202" style="position:absolute;left:0;text-align:left;margin-left:-1.2pt;margin-top:76pt;width:510.3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" stroked="f">
                <v:textbox style="mso-fit-shape-to-text:t" inset="0,0,0,0">
                  <w:txbxContent>
                    <w:p w14:paraId="41D6A074" w14:textId="79906E0F" w:rsidR="00393090" w:rsidRPr="00107FAC" w:rsidRDefault="00393090" w:rsidP="00E6126B">
                      <w:pPr>
                        <w:pStyle w:val="Caption"/>
                        <w:rPr>
                          <w:noProof/>
                        </w:rPr>
                      </w:pPr>
                      <w:bookmarkStart w:id="361" w:name="_Toc52484772"/>
                      <w:r>
                        <w:t xml:space="preserve">Slika </w:t>
                      </w:r>
                      <w:fldSimple w:instr=" SEQ Slika \* ARABIC ">
                        <w:r>
                          <w:rPr>
                            <w:noProof/>
                          </w:rPr>
                          <w:t>48</w:t>
                        </w:r>
                      </w:fldSimple>
                      <w:r w:rsidRPr="00B6707D">
                        <w:rPr>
                          <w:noProof/>
                        </w:rPr>
                        <w:t xml:space="preserve"> –</w:t>
                      </w:r>
                      <w:r>
                        <w:rPr>
                          <w:noProof/>
                        </w:rPr>
                        <w:t xml:space="preserve"> </w:t>
                      </w:r>
                      <w:r>
                        <w:t>Promjena lozinke za HUSO AAI</w:t>
                      </w:r>
                      <w:bookmarkEnd w:id="361"/>
                    </w:p>
                  </w:txbxContent>
                </v:textbox>
                <w10:wrap type="topAndBottom"/>
              </v:shape>
            </w:pict>
          </mc:Fallback>
        </mc:AlternateContent>
      </w:r>
    </w:p>
    <w:p w14:paraId="0FA4A08F" w14:textId="6333FED0" w:rsidR="00824D37" w:rsidRDefault="0032719F" w:rsidP="00621081">
      <w:r w:rsidRPr="008D1D7C">
        <w:rPr>
          <w:noProof/>
          <w:lang w:eastAsia="hr-HR"/>
        </w:rPr>
        <w:drawing>
          <wp:anchor distT="0" distB="0" distL="114300" distR="114300" simplePos="0" relativeHeight="251649536" behindDoc="0" locked="0" layoutInCell="1" allowOverlap="1" wp14:anchorId="1D094BA6" wp14:editId="7B8973FF">
            <wp:simplePos x="0" y="0"/>
            <wp:positionH relativeFrom="margin">
              <wp:align>left</wp:align>
            </wp:positionH>
            <wp:positionV relativeFrom="paragraph">
              <wp:posOffset>1172845</wp:posOffset>
            </wp:positionV>
            <wp:extent cx="6480810" cy="742950"/>
            <wp:effectExtent l="19050" t="19050" r="15240" b="1905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6480810" cy="742950"/>
                    </a:xfrm>
                    <a:prstGeom prst="rect">
                      <a:avLst/>
                    </a:prstGeom>
                    <a:ln>
                      <a:solidFill>
                        <a:schemeClr val="accent1">
                          <a:lumMod val="40000"/>
                          <a:lumOff val="60000"/>
                        </a:schemeClr>
                      </a:solidFill>
                    </a:ln>
                  </pic:spPr>
                </pic:pic>
              </a:graphicData>
            </a:graphic>
            <wp14:sizeRelH relativeFrom="page">
              <wp14:pctWidth>0</wp14:pctWidth>
            </wp14:sizeRelH>
            <wp14:sizeRelV relativeFrom="page">
              <wp14:pctHeight>0</wp14:pctHeight>
            </wp14:sizeRelV>
          </wp:anchor>
        </w:drawing>
      </w:r>
      <w:r w:rsidR="00AB6B72" w:rsidRPr="008D1D7C">
        <w:rPr>
          <w:noProof/>
          <w:lang w:eastAsia="hr-HR"/>
        </w:rPr>
        <mc:AlternateContent>
          <mc:Choice Requires="wps">
            <w:drawing>
              <wp:anchor distT="0" distB="0" distL="114300" distR="114300" simplePos="0" relativeHeight="251692544" behindDoc="0" locked="0" layoutInCell="1" allowOverlap="1" wp14:anchorId="7E370D9C" wp14:editId="5059A84D">
                <wp:simplePos x="0" y="0"/>
                <wp:positionH relativeFrom="column">
                  <wp:posOffset>19050</wp:posOffset>
                </wp:positionH>
                <wp:positionV relativeFrom="paragraph">
                  <wp:posOffset>2106295</wp:posOffset>
                </wp:positionV>
                <wp:extent cx="6480810" cy="635"/>
                <wp:effectExtent l="0" t="0" r="0" b="0"/>
                <wp:wrapTopAndBottom/>
                <wp:docPr id="385" name="Text Box 385"/>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6320930B" w14:textId="3C16A866" w:rsidR="00393090" w:rsidRPr="00255F9B" w:rsidRDefault="00393090" w:rsidP="00E6126B">
                            <w:pPr>
                              <w:pStyle w:val="Caption"/>
                              <w:rPr>
                                <w:noProof/>
                              </w:rPr>
                            </w:pPr>
                            <w:bookmarkStart w:id="362" w:name="_Toc52484773"/>
                            <w:r>
                              <w:t xml:space="preserve">Slika </w:t>
                            </w:r>
                            <w:fldSimple w:instr=" SEQ Slika \* ARABIC ">
                              <w:r>
                                <w:rPr>
                                  <w:noProof/>
                                </w:rPr>
                                <w:t>49</w:t>
                              </w:r>
                            </w:fldSimple>
                            <w:r w:rsidRPr="00B6707D">
                              <w:rPr>
                                <w:noProof/>
                              </w:rPr>
                              <w:t xml:space="preserve"> –</w:t>
                            </w:r>
                            <w:r>
                              <w:rPr>
                                <w:noProof/>
                              </w:rPr>
                              <w:t xml:space="preserve"> </w:t>
                            </w:r>
                            <w:r>
                              <w:t>Promjena lozinke za HUSO AAI (stara verzija)</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70D9C" id="Text Box 385" o:spid="_x0000_s1092" type="#_x0000_t202" style="position:absolute;left:0;text-align:left;margin-left:1.5pt;margin-top:165.85pt;width:510.3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" stroked="f">
                <v:textbox style="mso-fit-shape-to-text:t" inset="0,0,0,0">
                  <w:txbxContent>
                    <w:p w14:paraId="6320930B" w14:textId="3C16A866" w:rsidR="00393090" w:rsidRPr="00255F9B" w:rsidRDefault="00393090" w:rsidP="00E6126B">
                      <w:pPr>
                        <w:pStyle w:val="Caption"/>
                        <w:rPr>
                          <w:noProof/>
                        </w:rPr>
                      </w:pPr>
                      <w:bookmarkStart w:id="363" w:name="_Toc52484773"/>
                      <w:r>
                        <w:t xml:space="preserve">Slika </w:t>
                      </w:r>
                      <w:fldSimple w:instr=" SEQ Slika \* ARABIC ">
                        <w:r>
                          <w:rPr>
                            <w:noProof/>
                          </w:rPr>
                          <w:t>49</w:t>
                        </w:r>
                      </w:fldSimple>
                      <w:r w:rsidRPr="00B6707D">
                        <w:rPr>
                          <w:noProof/>
                        </w:rPr>
                        <w:t xml:space="preserve"> –</w:t>
                      </w:r>
                      <w:r>
                        <w:rPr>
                          <w:noProof/>
                        </w:rPr>
                        <w:t xml:space="preserve"> </w:t>
                      </w:r>
                      <w:r>
                        <w:t>Promjena lozinke za HUSO AAI (stara verzija)</w:t>
                      </w:r>
                      <w:bookmarkEnd w:id="363"/>
                    </w:p>
                  </w:txbxContent>
                </v:textbox>
                <w10:wrap type="topAndBottom"/>
              </v:shape>
            </w:pict>
          </mc:Fallback>
        </mc:AlternateContent>
      </w:r>
      <w:r w:rsidR="00AD436C" w:rsidRPr="008D1D7C">
        <w:t xml:space="preserve">U starijim verzijama </w:t>
      </w:r>
      <w:r w:rsidR="00AD436C" w:rsidRPr="00F86201">
        <w:t>proširenja</w:t>
      </w:r>
      <w:r w:rsidR="00AD436C" w:rsidRPr="008D1D7C">
        <w:rPr>
          <w:i/>
        </w:rPr>
        <w:t xml:space="preserve"> </w:t>
      </w:r>
      <w:r w:rsidR="00AD436C" w:rsidRPr="008D1D7C">
        <w:t>(&lt; 3.1)</w:t>
      </w:r>
      <w:r w:rsidR="00FA15A0" w:rsidRPr="008D1D7C">
        <w:t>,</w:t>
      </w:r>
      <w:r w:rsidR="00AD436C" w:rsidRPr="008D1D7C">
        <w:t xml:space="preserve"> lozinku je moguće promijeniti izravno iz </w:t>
      </w:r>
      <w:r w:rsidR="00AD436C" w:rsidRPr="00F86201">
        <w:t>proširenja</w:t>
      </w:r>
      <w:r w:rsidR="00AD436C" w:rsidRPr="008D1D7C">
        <w:rPr>
          <w:i/>
        </w:rPr>
        <w:t>,</w:t>
      </w:r>
      <w:r w:rsidR="00AD436C" w:rsidRPr="008D1D7C">
        <w:t xml:space="preserve"> tj. ispod opcije promjene lozinke.</w:t>
      </w:r>
      <w:r w:rsidR="00FA15A0" w:rsidRPr="008D1D7C">
        <w:t xml:space="preserve"> Dopušteno je 30 znakova te je lozinka vidljiva korisniku. Klikom na „Promijeni“ otvara se mali prozor za potvrdu promjene lozinke. Potvrdom se u manje od sekunde mijenja lozinka te korisnik dobiva obavijest o uspješnosti promjene lozinke.</w:t>
      </w:r>
      <w:r w:rsidR="00AF3145" w:rsidRPr="008D1D7C">
        <w:t xml:space="preserve"> U dogovoru s CARNET-om, odlučeno je da se ova opcija više ne pojavljuje u budućim verzijama </w:t>
      </w:r>
      <w:r w:rsidR="00AF3145" w:rsidRPr="00F86201">
        <w:t>proširenja</w:t>
      </w:r>
      <w:r w:rsidR="00AF3145" w:rsidRPr="008D1D7C">
        <w:t>.</w:t>
      </w:r>
    </w:p>
    <w:p w14:paraId="60821FB9" w14:textId="124E869D" w:rsidR="006E26A5" w:rsidRPr="008D1D7C" w:rsidRDefault="006E26A5" w:rsidP="00621081">
      <w:r>
        <w:rPr>
          <w:b/>
        </w:rPr>
        <w:t>Roditelji nemaju opciju promjene lozinke jer se prijavljuju NIAS sustavom.</w:t>
      </w:r>
    </w:p>
    <w:p w14:paraId="37E4FA20" w14:textId="3913C186" w:rsidR="00824D37" w:rsidRPr="008D1D7C" w:rsidRDefault="00824D37" w:rsidP="00824D37">
      <w:pPr>
        <w:pStyle w:val="Heading3"/>
      </w:pPr>
      <w:bookmarkStart w:id="364" w:name="_Toc52484691"/>
      <w:r w:rsidRPr="008D1D7C">
        <w:lastRenderedPageBreak/>
        <w:t>Brisanje promjena</w:t>
      </w:r>
      <w:bookmarkEnd w:id="364"/>
    </w:p>
    <w:p w14:paraId="358F4A0F" w14:textId="41FD9360" w:rsidR="00824D37" w:rsidRPr="008D1D7C" w:rsidRDefault="00824D37" w:rsidP="009B382F">
      <w:r w:rsidRPr="008D1D7C">
        <w:t xml:space="preserve">Sve promjene u </w:t>
      </w:r>
      <w:r w:rsidRPr="00F86201">
        <w:t>proširenju</w:t>
      </w:r>
      <w:r w:rsidRPr="008D1D7C">
        <w:rPr>
          <w:i/>
        </w:rPr>
        <w:t xml:space="preserve"> </w:t>
      </w:r>
      <w:r w:rsidRPr="008D1D7C">
        <w:t>osim zadanih opcija i postavki moguće je obrisati.</w:t>
      </w:r>
      <w:r w:rsidR="009B382F" w:rsidRPr="008D1D7C">
        <w:t xml:space="preserve"> </w:t>
      </w:r>
      <w:r w:rsidRPr="008D1D7C">
        <w:t xml:space="preserve">Pri dnu na kartici „Plus“ ispod </w:t>
      </w:r>
      <w:r w:rsidR="00BE4EF3">
        <w:t>linije</w:t>
      </w:r>
      <w:r w:rsidRPr="008D1D7C">
        <w:t xml:space="preserve"> nalaze se tri opcije:</w:t>
      </w:r>
    </w:p>
    <w:p w14:paraId="76208C79" w14:textId="3FF2521B" w:rsidR="00824D37" w:rsidRPr="008D1D7C" w:rsidRDefault="00824D37" w:rsidP="00507DBF">
      <w:pPr>
        <w:pStyle w:val="ListParagraph"/>
        <w:numPr>
          <w:ilvl w:val="0"/>
          <w:numId w:val="26"/>
        </w:numPr>
      </w:pPr>
      <w:r w:rsidRPr="008D1D7C">
        <w:t>„Ocjene u predmetima“</w:t>
      </w:r>
    </w:p>
    <w:p w14:paraId="55CCD299" w14:textId="363AE3C6" w:rsidR="00824D37" w:rsidRPr="008D1D7C" w:rsidRDefault="00824D37" w:rsidP="00507DBF">
      <w:pPr>
        <w:pStyle w:val="ListParagraph"/>
        <w:numPr>
          <w:ilvl w:val="0"/>
          <w:numId w:val="26"/>
        </w:numPr>
      </w:pPr>
      <w:r w:rsidRPr="008D1D7C">
        <w:t>„Bilješke u predmetima“</w:t>
      </w:r>
    </w:p>
    <w:p w14:paraId="0C40EA44" w14:textId="4E44B3B1" w:rsidR="00824D37" w:rsidRPr="008D1D7C" w:rsidRDefault="00824D37" w:rsidP="00507DBF">
      <w:pPr>
        <w:pStyle w:val="ListParagraph"/>
        <w:numPr>
          <w:ilvl w:val="0"/>
          <w:numId w:val="26"/>
        </w:numPr>
      </w:pPr>
      <w:r w:rsidRPr="008D1D7C">
        <w:t>„Bilješke u kalendaru“</w:t>
      </w:r>
    </w:p>
    <w:p w14:paraId="3CAE7DFE" w14:textId="1719F344" w:rsidR="00824D37" w:rsidRPr="008D1D7C" w:rsidRDefault="000B1D77" w:rsidP="009B382F">
      <w:r w:rsidRPr="008D1D7C">
        <w:t>Svaka opcija omogućena je jedino ako postoje takve promjene.</w:t>
      </w:r>
      <w:r w:rsidR="009B382F" w:rsidRPr="008D1D7C">
        <w:t xml:space="preserve"> </w:t>
      </w:r>
      <w:r w:rsidR="00824D37" w:rsidRPr="008D1D7C">
        <w:t>Klikom na svaku</w:t>
      </w:r>
      <w:r w:rsidRPr="008D1D7C">
        <w:t xml:space="preserve"> opciju pojavljuje se potvrdna poruka:</w:t>
      </w:r>
    </w:p>
    <w:p w14:paraId="2809263F" w14:textId="0398A090" w:rsidR="000B1D77" w:rsidRPr="008D1D7C" w:rsidRDefault="000B1D77" w:rsidP="00507DBF">
      <w:pPr>
        <w:pStyle w:val="ListParagraph"/>
        <w:numPr>
          <w:ilvl w:val="0"/>
          <w:numId w:val="27"/>
        </w:numPr>
        <w:ind w:left="714" w:hanging="357"/>
        <w:contextualSpacing w:val="0"/>
      </w:pPr>
      <w:r w:rsidRPr="008D1D7C">
        <w:t>„Sve spremljene promjen</w:t>
      </w:r>
      <w:r w:rsidR="002C2834" w:rsidRPr="008D1D7C">
        <w:t>e (izmjene ocjena predmeta) bit</w:t>
      </w:r>
      <w:r w:rsidRPr="008D1D7C">
        <w:t xml:space="preserve"> će trajno obrisane.“</w:t>
      </w:r>
    </w:p>
    <w:p w14:paraId="522E30BC" w14:textId="33F93004" w:rsidR="000B1D77" w:rsidRPr="008D1D7C" w:rsidRDefault="000B1D77" w:rsidP="00507DBF">
      <w:pPr>
        <w:pStyle w:val="ListParagraph"/>
        <w:numPr>
          <w:ilvl w:val="0"/>
          <w:numId w:val="27"/>
        </w:numPr>
        <w:ind w:left="714" w:hanging="357"/>
        <w:contextualSpacing w:val="0"/>
      </w:pPr>
      <w:r w:rsidRPr="008D1D7C">
        <w:t>„Sve spremljene promjene (skrivene ili promijenjene bi</w:t>
      </w:r>
      <w:r w:rsidR="002C2834" w:rsidRPr="008D1D7C">
        <w:t>lješke te skriveni blokovi) bit</w:t>
      </w:r>
      <w:r w:rsidRPr="008D1D7C">
        <w:t xml:space="preserve"> će trajno obrisane.</w:t>
      </w:r>
      <w:r w:rsidR="006A663D" w:rsidRPr="008D1D7C">
        <w:t>“</w:t>
      </w:r>
    </w:p>
    <w:p w14:paraId="5776D807" w14:textId="56A9C971" w:rsidR="000B1D77" w:rsidRPr="008D1D7C" w:rsidRDefault="000B1D77" w:rsidP="00507DBF">
      <w:pPr>
        <w:pStyle w:val="ListParagraph"/>
        <w:numPr>
          <w:ilvl w:val="0"/>
          <w:numId w:val="27"/>
        </w:numPr>
        <w:ind w:left="714" w:hanging="357"/>
        <w:contextualSpacing w:val="0"/>
      </w:pPr>
      <w:r w:rsidRPr="008D1D7C">
        <w:t xml:space="preserve">„Sve spremljene promjene (obrisane, dodane ili uređivane bilješke </w:t>
      </w:r>
      <w:r w:rsidR="002C2834" w:rsidRPr="008D1D7C">
        <w:t xml:space="preserve">na kalendaru) ovog razreda bit </w:t>
      </w:r>
      <w:r w:rsidRPr="008D1D7C">
        <w:t>će </w:t>
      </w:r>
      <w:r w:rsidRPr="008D1D7C">
        <w:rPr>
          <w:bCs/>
        </w:rPr>
        <w:t>trajno obrisane.“</w:t>
      </w:r>
    </w:p>
    <w:p w14:paraId="45885BD2" w14:textId="7BA7D4BA" w:rsidR="00A174E9" w:rsidRPr="008D1D7C" w:rsidRDefault="000B1D77" w:rsidP="009B382F">
      <w:r w:rsidRPr="008D1D7C">
        <w:t>Klikom na „Obriši“ više</w:t>
      </w:r>
      <w:r w:rsidR="00824D37" w:rsidRPr="008D1D7C">
        <w:t xml:space="preserve"> nema korak nazad.</w:t>
      </w:r>
    </w:p>
    <w:p w14:paraId="298D04CC" w14:textId="3BDD6825" w:rsidR="000B1D77" w:rsidRPr="008D1D7C" w:rsidRDefault="00BE4EF3" w:rsidP="00621081">
      <w:r w:rsidRPr="008D1D7C">
        <w:rPr>
          <w:noProof/>
          <w:lang w:eastAsia="hr-HR"/>
        </w:rPr>
        <w:drawing>
          <wp:anchor distT="0" distB="0" distL="114300" distR="114300" simplePos="0" relativeHeight="251635200" behindDoc="1" locked="0" layoutInCell="1" allowOverlap="1" wp14:anchorId="00E4A3A5" wp14:editId="291EEAE9">
            <wp:simplePos x="0" y="0"/>
            <wp:positionH relativeFrom="margin">
              <wp:align>center</wp:align>
            </wp:positionH>
            <wp:positionV relativeFrom="paragraph">
              <wp:posOffset>197485</wp:posOffset>
            </wp:positionV>
            <wp:extent cx="6353175" cy="1297036"/>
            <wp:effectExtent l="133350" t="114300" r="123825" b="17018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6353175" cy="12970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49BB38" w14:textId="64B48C6D" w:rsidR="000B1D77" w:rsidRPr="008D1D7C" w:rsidRDefault="000B1D77" w:rsidP="00621081"/>
    <w:p w14:paraId="4F7774DB" w14:textId="37F12590" w:rsidR="00956E6F" w:rsidRPr="008D1D7C" w:rsidRDefault="00BE4EF3">
      <w:pPr>
        <w:jc w:val="left"/>
      </w:pPr>
      <w:r w:rsidRPr="008D1D7C">
        <w:rPr>
          <w:noProof/>
          <w:lang w:eastAsia="hr-HR"/>
        </w:rPr>
        <mc:AlternateContent>
          <mc:Choice Requires="wps">
            <w:drawing>
              <wp:anchor distT="0" distB="0" distL="114300" distR="114300" simplePos="0" relativeHeight="251693568" behindDoc="1" locked="0" layoutInCell="1" allowOverlap="1" wp14:anchorId="068EEEF5" wp14:editId="3156F760">
                <wp:simplePos x="0" y="0"/>
                <wp:positionH relativeFrom="margin">
                  <wp:align>right</wp:align>
                </wp:positionH>
                <wp:positionV relativeFrom="paragraph">
                  <wp:posOffset>1045845</wp:posOffset>
                </wp:positionV>
                <wp:extent cx="6480810" cy="635"/>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41C78F50" w14:textId="6262D8CC" w:rsidR="00393090" w:rsidRPr="001D3649" w:rsidRDefault="00393090" w:rsidP="00E6126B">
                            <w:pPr>
                              <w:pStyle w:val="Caption"/>
                              <w:rPr>
                                <w:noProof/>
                              </w:rPr>
                            </w:pPr>
                            <w:bookmarkStart w:id="365" w:name="_Toc52484774"/>
                            <w:r>
                              <w:t xml:space="preserve">Slika </w:t>
                            </w:r>
                            <w:fldSimple w:instr=" SEQ Slika \* ARABIC ">
                              <w:r>
                                <w:rPr>
                                  <w:noProof/>
                                </w:rPr>
                                <w:t>50</w:t>
                              </w:r>
                            </w:fldSimple>
                            <w:r w:rsidRPr="00B6707D">
                              <w:rPr>
                                <w:noProof/>
                              </w:rPr>
                              <w:t xml:space="preserve"> –</w:t>
                            </w:r>
                            <w:r>
                              <w:rPr>
                                <w:noProof/>
                              </w:rPr>
                              <w:t xml:space="preserve"> </w:t>
                            </w:r>
                            <w:r>
                              <w:t>Brisanje spremljenih promjena</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EEEF5" id="Text Box 386" o:spid="_x0000_s1093" type="#_x0000_t202" style="position:absolute;margin-left:459.1pt;margin-top:82.35pt;width:510.3pt;height:.05pt;z-index:-251622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" stroked="f">
                <v:textbox style="mso-fit-shape-to-text:t" inset="0,0,0,0">
                  <w:txbxContent>
                    <w:p w14:paraId="41C78F50" w14:textId="6262D8CC" w:rsidR="00393090" w:rsidRPr="001D3649" w:rsidRDefault="00393090" w:rsidP="00E6126B">
                      <w:pPr>
                        <w:pStyle w:val="Caption"/>
                        <w:rPr>
                          <w:noProof/>
                        </w:rPr>
                      </w:pPr>
                      <w:bookmarkStart w:id="366" w:name="_Toc52484774"/>
                      <w:r>
                        <w:t xml:space="preserve">Slika </w:t>
                      </w:r>
                      <w:fldSimple w:instr=" SEQ Slika \* ARABIC ">
                        <w:r>
                          <w:rPr>
                            <w:noProof/>
                          </w:rPr>
                          <w:t>50</w:t>
                        </w:r>
                      </w:fldSimple>
                      <w:r w:rsidRPr="00B6707D">
                        <w:rPr>
                          <w:noProof/>
                        </w:rPr>
                        <w:t xml:space="preserve"> –</w:t>
                      </w:r>
                      <w:r>
                        <w:rPr>
                          <w:noProof/>
                        </w:rPr>
                        <w:t xml:space="preserve"> </w:t>
                      </w:r>
                      <w:r>
                        <w:t>Brisanje spremljenih promjena</w:t>
                      </w:r>
                      <w:bookmarkEnd w:id="366"/>
                    </w:p>
                  </w:txbxContent>
                </v:textbox>
                <w10:wrap anchorx="margin"/>
              </v:shape>
            </w:pict>
          </mc:Fallback>
        </mc:AlternateContent>
      </w:r>
      <w:r w:rsidR="00956E6F" w:rsidRPr="008D1D7C">
        <w:br w:type="page"/>
      </w:r>
    </w:p>
    <w:p w14:paraId="6E739C99" w14:textId="73F1BC21" w:rsidR="00BE2205" w:rsidRPr="008D1D7C" w:rsidRDefault="00CC1433" w:rsidP="00957098">
      <w:pPr>
        <w:pStyle w:val="Heading2"/>
      </w:pPr>
      <w:bookmarkStart w:id="367" w:name="_Toc30111546"/>
      <w:bookmarkStart w:id="368" w:name="_Toc30115715"/>
      <w:bookmarkStart w:id="369" w:name="_Toc30115862"/>
      <w:bookmarkStart w:id="370" w:name="_Toc30195348"/>
      <w:bookmarkStart w:id="371" w:name="_Toc30196302"/>
      <w:bookmarkStart w:id="372" w:name="_Toc30111547"/>
      <w:bookmarkStart w:id="373" w:name="_Toc30115716"/>
      <w:bookmarkStart w:id="374" w:name="_Toc30115863"/>
      <w:bookmarkStart w:id="375" w:name="_Toc30195349"/>
      <w:bookmarkStart w:id="376" w:name="_Toc30196303"/>
      <w:bookmarkStart w:id="377" w:name="_Toc30111548"/>
      <w:bookmarkStart w:id="378" w:name="_Toc30115717"/>
      <w:bookmarkStart w:id="379" w:name="_Toc30115864"/>
      <w:bookmarkStart w:id="380" w:name="_Toc30195350"/>
      <w:bookmarkStart w:id="381" w:name="_Toc30196304"/>
      <w:bookmarkStart w:id="382" w:name="_Toc30111549"/>
      <w:bookmarkStart w:id="383" w:name="_Toc30115718"/>
      <w:bookmarkStart w:id="384" w:name="_Toc30115865"/>
      <w:bookmarkStart w:id="385" w:name="_Toc30195351"/>
      <w:bookmarkStart w:id="386" w:name="_Toc30196305"/>
      <w:bookmarkStart w:id="387" w:name="_Toc30111550"/>
      <w:bookmarkStart w:id="388" w:name="_Toc30115719"/>
      <w:bookmarkStart w:id="389" w:name="_Toc30115866"/>
      <w:bookmarkStart w:id="390" w:name="_Toc30195352"/>
      <w:bookmarkStart w:id="391" w:name="_Toc30196306"/>
      <w:bookmarkStart w:id="392" w:name="_Toc30111551"/>
      <w:bookmarkStart w:id="393" w:name="_Toc30115720"/>
      <w:bookmarkStart w:id="394" w:name="_Toc30115867"/>
      <w:bookmarkStart w:id="395" w:name="_Toc30195353"/>
      <w:bookmarkStart w:id="396" w:name="_Toc30196307"/>
      <w:bookmarkStart w:id="397" w:name="_Toc30111552"/>
      <w:bookmarkStart w:id="398" w:name="_Toc30115721"/>
      <w:bookmarkStart w:id="399" w:name="_Toc30115868"/>
      <w:bookmarkStart w:id="400" w:name="_Toc30195354"/>
      <w:bookmarkStart w:id="401" w:name="_Toc30196308"/>
      <w:bookmarkStart w:id="402" w:name="_Toc30111553"/>
      <w:bookmarkStart w:id="403" w:name="_Toc30115722"/>
      <w:bookmarkStart w:id="404" w:name="_Toc30115869"/>
      <w:bookmarkStart w:id="405" w:name="_Toc30195355"/>
      <w:bookmarkStart w:id="406" w:name="_Toc30196309"/>
      <w:bookmarkStart w:id="407" w:name="_Toc30111554"/>
      <w:bookmarkStart w:id="408" w:name="_Toc30115723"/>
      <w:bookmarkStart w:id="409" w:name="_Toc30115870"/>
      <w:bookmarkStart w:id="410" w:name="_Toc30195356"/>
      <w:bookmarkStart w:id="411" w:name="_Toc30196310"/>
      <w:bookmarkStart w:id="412" w:name="_Toc30111555"/>
      <w:bookmarkStart w:id="413" w:name="_Toc30115724"/>
      <w:bookmarkStart w:id="414" w:name="_Toc30115871"/>
      <w:bookmarkStart w:id="415" w:name="_Toc30195357"/>
      <w:bookmarkStart w:id="416" w:name="_Toc30196311"/>
      <w:bookmarkStart w:id="417" w:name="_Toc30111556"/>
      <w:bookmarkStart w:id="418" w:name="_Toc30115725"/>
      <w:bookmarkStart w:id="419" w:name="_Toc30115872"/>
      <w:bookmarkStart w:id="420" w:name="_Toc30195358"/>
      <w:bookmarkStart w:id="421" w:name="_Toc30196312"/>
      <w:bookmarkStart w:id="422" w:name="_Toc52484692"/>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r w:rsidRPr="008D1D7C">
        <w:lastRenderedPageBreak/>
        <w:t>Statistika</w:t>
      </w:r>
      <w:bookmarkEnd w:id="422"/>
    </w:p>
    <w:p w14:paraId="3D7ACD49" w14:textId="7B7BC494" w:rsidR="00CC1433" w:rsidRPr="008D1D7C" w:rsidRDefault="00CC1433" w:rsidP="00492758">
      <w:pPr>
        <w:pStyle w:val="Heading3"/>
      </w:pPr>
      <w:bookmarkStart w:id="423" w:name="_Toc52484693"/>
      <w:r w:rsidRPr="008D1D7C">
        <w:t>Statistika</w:t>
      </w:r>
      <w:r w:rsidR="00BE2205" w:rsidRPr="008D1D7C">
        <w:t xml:space="preserve"> ocjena</w:t>
      </w:r>
      <w:r w:rsidRPr="008D1D7C">
        <w:t xml:space="preserve"> </w:t>
      </w:r>
      <w:r w:rsidR="00BF51B0">
        <w:t>odabranih</w:t>
      </w:r>
      <w:r w:rsidRPr="008D1D7C">
        <w:t xml:space="preserve"> razreda</w:t>
      </w:r>
      <w:bookmarkEnd w:id="423"/>
    </w:p>
    <w:p w14:paraId="6224065E" w14:textId="211C9D39" w:rsidR="00CC1433" w:rsidRPr="008D1D7C" w:rsidRDefault="00CC1433" w:rsidP="000A30F3">
      <w:r w:rsidRPr="008D1D7C">
        <w:t xml:space="preserve">Statistika započinje s brojem i prosjekom svih ocjena iz </w:t>
      </w:r>
      <w:r w:rsidR="00BF51B0">
        <w:t>odabranih</w:t>
      </w:r>
      <w:r w:rsidRPr="008D1D7C">
        <w:t xml:space="preserve"> razreda:</w:t>
      </w:r>
    </w:p>
    <w:p w14:paraId="3BBC19F0" w14:textId="77777777" w:rsidR="00F228E2" w:rsidRPr="008D1D7C" w:rsidRDefault="00F228E2" w:rsidP="000A30F3"/>
    <w:p w14:paraId="6CCF9933" w14:textId="77777777" w:rsidR="00F62FC5" w:rsidRPr="008D1D7C" w:rsidRDefault="00CC1433" w:rsidP="00E6126B">
      <w:pPr>
        <w:keepNext/>
      </w:pPr>
      <w:r w:rsidRPr="008D1D7C">
        <w:rPr>
          <w:noProof/>
          <w:lang w:eastAsia="hr-HR"/>
        </w:rPr>
        <w:drawing>
          <wp:inline distT="0" distB="0" distL="0" distR="0" wp14:anchorId="5F3FBDDB" wp14:editId="705CF29E">
            <wp:extent cx="6353175" cy="514985"/>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353175" cy="514985"/>
                    </a:xfrm>
                    <a:prstGeom prst="rect">
                      <a:avLst/>
                    </a:prstGeom>
                  </pic:spPr>
                </pic:pic>
              </a:graphicData>
            </a:graphic>
          </wp:inline>
        </w:drawing>
      </w:r>
    </w:p>
    <w:p w14:paraId="0449D842" w14:textId="71A238E0" w:rsidR="00CC1433" w:rsidRPr="008D1D7C" w:rsidRDefault="00F62FC5" w:rsidP="00E6126B">
      <w:pPr>
        <w:pStyle w:val="Caption"/>
      </w:pPr>
      <w:bookmarkStart w:id="424" w:name="_Toc52484775"/>
      <w:r w:rsidRPr="008D1D7C">
        <w:t xml:space="preserve">Slika </w:t>
      </w:r>
      <w:fldSimple w:instr=" SEQ Slika \* ARABIC ">
        <w:r w:rsidR="00E26EFF">
          <w:rPr>
            <w:noProof/>
          </w:rPr>
          <w:t>51</w:t>
        </w:r>
      </w:fldSimple>
      <w:r w:rsidRPr="008D1D7C">
        <w:rPr>
          <w:noProof/>
        </w:rPr>
        <w:t xml:space="preserve"> – Broj i prosjek ocjena </w:t>
      </w:r>
      <w:r w:rsidR="00BF51B0">
        <w:rPr>
          <w:noProof/>
        </w:rPr>
        <w:t>odabranih</w:t>
      </w:r>
      <w:r w:rsidRPr="008D1D7C">
        <w:rPr>
          <w:noProof/>
        </w:rPr>
        <w:t xml:space="preserve"> razreda</w:t>
      </w:r>
      <w:bookmarkEnd w:id="424"/>
    </w:p>
    <w:p w14:paraId="27A98412" w14:textId="77777777" w:rsidR="00F228E2" w:rsidRPr="008D1D7C" w:rsidRDefault="00F228E2" w:rsidP="000A30F3"/>
    <w:p w14:paraId="106A2FD8" w14:textId="3A3BEABF" w:rsidR="000A30F3" w:rsidRPr="008D1D7C" w:rsidRDefault="00BE2205" w:rsidP="000A30F3">
      <w:r w:rsidRPr="008D1D7C">
        <w:t>Potom je</w:t>
      </w:r>
      <w:r w:rsidR="00CC1433" w:rsidRPr="008D1D7C">
        <w:t xml:space="preserve"> </w:t>
      </w:r>
      <w:r w:rsidR="001B0589" w:rsidRPr="008D1D7C">
        <w:t xml:space="preserve">predstavljena </w:t>
      </w:r>
      <w:r w:rsidRPr="008D1D7C">
        <w:t>pomoću tri grafa</w:t>
      </w:r>
      <w:r w:rsidR="001B0589" w:rsidRPr="008D1D7C">
        <w:t>:</w:t>
      </w:r>
    </w:p>
    <w:p w14:paraId="1E0810E6" w14:textId="4D1A6133" w:rsidR="001B0589" w:rsidRPr="008D1D7C" w:rsidRDefault="001B0589" w:rsidP="00507DBF">
      <w:pPr>
        <w:pStyle w:val="ListParagraph"/>
        <w:numPr>
          <w:ilvl w:val="0"/>
          <w:numId w:val="5"/>
        </w:numPr>
      </w:pPr>
      <w:proofErr w:type="spellStart"/>
      <w:r w:rsidRPr="008D1D7C">
        <w:rPr>
          <w:b/>
        </w:rPr>
        <w:t>Tortni</w:t>
      </w:r>
      <w:proofErr w:type="spellEnd"/>
      <w:r w:rsidRPr="008D1D7C">
        <w:rPr>
          <w:b/>
        </w:rPr>
        <w:t xml:space="preserve"> graf</w:t>
      </w:r>
      <w:r w:rsidR="00CC1433" w:rsidRPr="008D1D7C">
        <w:t xml:space="preserve"> </w:t>
      </w:r>
      <w:r w:rsidR="00BE2205" w:rsidRPr="008D1D7C">
        <w:t>–</w:t>
      </w:r>
      <w:r w:rsidR="00CC1433" w:rsidRPr="008D1D7C">
        <w:t xml:space="preserve"> </w:t>
      </w:r>
      <w:r w:rsidR="00BE2205" w:rsidRPr="008D1D7C">
        <w:t>Sadrži broj pojedinačnih ocjena i njihov postotak. Prelaskom miša preko kružnih isječaka p</w:t>
      </w:r>
      <w:r w:rsidR="005D55DD" w:rsidRPr="008D1D7C">
        <w:t>ri</w:t>
      </w:r>
      <w:r w:rsidR="00BE2205" w:rsidRPr="008D1D7C">
        <w:t>kazuj</w:t>
      </w:r>
      <w:r w:rsidR="005D55DD" w:rsidRPr="008D1D7C">
        <w:t>u</w:t>
      </w:r>
      <w:r w:rsidR="00BE2205" w:rsidRPr="008D1D7C">
        <w:t xml:space="preserve"> se navedeni podaci. Klikom na isječak ili ocjenu s legende iznad grafa, ona se </w:t>
      </w:r>
      <w:r w:rsidR="00666A46" w:rsidRPr="008D1D7C">
        <w:t>ne prikazuje te je</w:t>
      </w:r>
      <w:r w:rsidR="00BE2205" w:rsidRPr="008D1D7C">
        <w:t xml:space="preserve"> prekrižena na legendi.</w:t>
      </w:r>
      <w:r w:rsidR="003828C1" w:rsidRPr="008D1D7C">
        <w:t xml:space="preserve"> Omjer ocjena na grafu </w:t>
      </w:r>
      <w:r w:rsidR="00666A46" w:rsidRPr="008D1D7C">
        <w:t>potom se mijenja</w:t>
      </w:r>
      <w:r w:rsidR="003828C1" w:rsidRPr="008D1D7C">
        <w:t xml:space="preserve">, ali postotci </w:t>
      </w:r>
      <w:r w:rsidR="00666A46" w:rsidRPr="008D1D7C">
        <w:t>ostaju</w:t>
      </w:r>
      <w:r w:rsidR="003828C1" w:rsidRPr="008D1D7C">
        <w:t xml:space="preserve"> isti. Skrivene ocjene moguće je ponovo prikazati klikom na prekrižene u legendi.</w:t>
      </w:r>
      <w:r w:rsidR="009B382F" w:rsidRPr="008D1D7C">
        <w:t xml:space="preserve"> </w:t>
      </w:r>
    </w:p>
    <w:p w14:paraId="15D6593B" w14:textId="169FD38F" w:rsidR="0078690C" w:rsidRPr="008D1D7C" w:rsidRDefault="00F62FC5" w:rsidP="0078690C">
      <w:pPr>
        <w:pStyle w:val="ListParagraph"/>
      </w:pPr>
      <w:r w:rsidRPr="008D1D7C">
        <w:rPr>
          <w:noProof/>
          <w:lang w:eastAsia="hr-HR"/>
        </w:rPr>
        <mc:AlternateContent>
          <mc:Choice Requires="wps">
            <w:drawing>
              <wp:anchor distT="0" distB="0" distL="114300" distR="114300" simplePos="0" relativeHeight="251694592" behindDoc="0" locked="0" layoutInCell="1" allowOverlap="1" wp14:anchorId="0C83C728" wp14:editId="38D481F2">
                <wp:simplePos x="0" y="0"/>
                <wp:positionH relativeFrom="column">
                  <wp:posOffset>0</wp:posOffset>
                </wp:positionH>
                <wp:positionV relativeFrom="paragraph">
                  <wp:posOffset>2929255</wp:posOffset>
                </wp:positionV>
                <wp:extent cx="6480810" cy="635"/>
                <wp:effectExtent l="0" t="0" r="0" b="0"/>
                <wp:wrapTopAndBottom/>
                <wp:docPr id="387" name="Text Box 387"/>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7769210B" w14:textId="4630A539" w:rsidR="00393090" w:rsidRPr="00BE2DF6" w:rsidRDefault="00393090" w:rsidP="00E6126B">
                            <w:pPr>
                              <w:pStyle w:val="Caption"/>
                              <w:rPr>
                                <w:noProof/>
                              </w:rPr>
                            </w:pPr>
                            <w:bookmarkStart w:id="425" w:name="_Toc52484776"/>
                            <w:r>
                              <w:t xml:space="preserve">Slika </w:t>
                            </w:r>
                            <w:fldSimple w:instr=" SEQ Slika \* ARABIC ">
                              <w:r>
                                <w:rPr>
                                  <w:noProof/>
                                </w:rPr>
                                <w:t>52</w:t>
                              </w:r>
                            </w:fldSimple>
                            <w:r w:rsidRPr="00B6707D">
                              <w:rPr>
                                <w:noProof/>
                              </w:rPr>
                              <w:t xml:space="preserve"> –</w:t>
                            </w:r>
                            <w:r>
                              <w:rPr>
                                <w:noProof/>
                              </w:rPr>
                              <w:t xml:space="preserve"> Statistika ocjena: tortni graf</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3C728" id="Text Box 387" o:spid="_x0000_s1094" type="#_x0000_t202" style="position:absolute;left:0;text-align:left;margin-left:0;margin-top:230.65pt;width:510.3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" stroked="f">
                <v:textbox style="mso-fit-shape-to-text:t" inset="0,0,0,0">
                  <w:txbxContent>
                    <w:p w14:paraId="7769210B" w14:textId="4630A539" w:rsidR="00393090" w:rsidRPr="00BE2DF6" w:rsidRDefault="00393090" w:rsidP="00E6126B">
                      <w:pPr>
                        <w:pStyle w:val="Caption"/>
                        <w:rPr>
                          <w:noProof/>
                        </w:rPr>
                      </w:pPr>
                      <w:bookmarkStart w:id="426" w:name="_Toc52484776"/>
                      <w:r>
                        <w:t xml:space="preserve">Slika </w:t>
                      </w:r>
                      <w:fldSimple w:instr=" SEQ Slika \* ARABIC ">
                        <w:r>
                          <w:rPr>
                            <w:noProof/>
                          </w:rPr>
                          <w:t>52</w:t>
                        </w:r>
                      </w:fldSimple>
                      <w:r w:rsidRPr="00B6707D">
                        <w:rPr>
                          <w:noProof/>
                        </w:rPr>
                        <w:t xml:space="preserve"> –</w:t>
                      </w:r>
                      <w:r>
                        <w:rPr>
                          <w:noProof/>
                        </w:rPr>
                        <w:t xml:space="preserve"> Statistika ocjena: tortni graf</w:t>
                      </w:r>
                      <w:bookmarkEnd w:id="426"/>
                    </w:p>
                  </w:txbxContent>
                </v:textbox>
                <w10:wrap type="topAndBottom"/>
              </v:shape>
            </w:pict>
          </mc:Fallback>
        </mc:AlternateContent>
      </w:r>
      <w:r w:rsidRPr="008D1D7C">
        <w:rPr>
          <w:noProof/>
          <w:lang w:eastAsia="hr-HR"/>
        </w:rPr>
        <w:drawing>
          <wp:anchor distT="0" distB="0" distL="114300" distR="114300" simplePos="0" relativeHeight="251587072" behindDoc="1" locked="0" layoutInCell="1" allowOverlap="1" wp14:anchorId="285DA8A8" wp14:editId="4B8A0624">
            <wp:simplePos x="0" y="0"/>
            <wp:positionH relativeFrom="margin">
              <wp:align>right</wp:align>
            </wp:positionH>
            <wp:positionV relativeFrom="paragraph">
              <wp:posOffset>325230</wp:posOffset>
            </wp:positionV>
            <wp:extent cx="6480810" cy="2546985"/>
            <wp:effectExtent l="0" t="0" r="0" b="5715"/>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6480810" cy="2546985"/>
                    </a:xfrm>
                    <a:prstGeom prst="rect">
                      <a:avLst/>
                    </a:prstGeom>
                    <a:ln>
                      <a:noFill/>
                    </a:ln>
                  </pic:spPr>
                </pic:pic>
              </a:graphicData>
            </a:graphic>
          </wp:anchor>
        </w:drawing>
      </w:r>
    </w:p>
    <w:p w14:paraId="226B7E19" w14:textId="30B7F480" w:rsidR="000F3BDC" w:rsidRPr="008D1D7C" w:rsidRDefault="000F3BDC" w:rsidP="0078690C">
      <w:pPr>
        <w:pStyle w:val="ListParagraph"/>
      </w:pPr>
    </w:p>
    <w:p w14:paraId="784487A9" w14:textId="77777777" w:rsidR="000F3BDC" w:rsidRPr="008D1D7C" w:rsidRDefault="000F3BDC" w:rsidP="00852E48"/>
    <w:p w14:paraId="0110B5BE" w14:textId="553D1F2C" w:rsidR="005D55DD" w:rsidRPr="008D1D7C" w:rsidRDefault="003511C3" w:rsidP="00507DBF">
      <w:pPr>
        <w:pStyle w:val="ListParagraph"/>
        <w:numPr>
          <w:ilvl w:val="0"/>
          <w:numId w:val="5"/>
        </w:numPr>
      </w:pPr>
      <w:r w:rsidRPr="008D1D7C">
        <w:rPr>
          <w:b/>
        </w:rPr>
        <w:t>Linijski graf</w:t>
      </w:r>
      <w:r w:rsidR="005D55DD" w:rsidRPr="008D1D7C">
        <w:t xml:space="preserve"> – Sadrži broj i prosjek svih ocjena </w:t>
      </w:r>
      <w:r w:rsidR="00BE4EF3">
        <w:t>te broj svakih ocjena pojedinačno</w:t>
      </w:r>
      <w:r w:rsidR="00BE4EF3" w:rsidRPr="008D1D7C">
        <w:t xml:space="preserve"> </w:t>
      </w:r>
      <w:r w:rsidR="005D55DD" w:rsidRPr="008D1D7C">
        <w:t>kroz mjesece u školskoj godini (od rujna do listopada). Crvena linija prikazuje prosjek vidljiv na lijevoj strani grafa. Plava popunjena linija prikazuje broj ocjena vidljivih na desnoj strani grafa. Isprekidana crvena linija prikazuje prosjek svih prosjeka. Prelaskom miša preko mjeseci prikazuju se navedeni podaci.</w:t>
      </w:r>
    </w:p>
    <w:p w14:paraId="25533FDA" w14:textId="3FE7CFA0" w:rsidR="0078690C" w:rsidRPr="008D1D7C" w:rsidRDefault="00BE4EF3" w:rsidP="0078690C">
      <w:pPr>
        <w:pStyle w:val="ListParagraph"/>
      </w:pPr>
      <w:r w:rsidRPr="008D1D7C">
        <w:rPr>
          <w:noProof/>
          <w:lang w:eastAsia="hr-HR"/>
        </w:rPr>
        <w:lastRenderedPageBreak/>
        <w:drawing>
          <wp:anchor distT="0" distB="0" distL="114300" distR="114300" simplePos="0" relativeHeight="251588096" behindDoc="1" locked="0" layoutInCell="1" allowOverlap="1" wp14:anchorId="4CBE6170" wp14:editId="091A7C22">
            <wp:simplePos x="0" y="0"/>
            <wp:positionH relativeFrom="margin">
              <wp:posOffset>2540</wp:posOffset>
            </wp:positionH>
            <wp:positionV relativeFrom="paragraph">
              <wp:posOffset>326390</wp:posOffset>
            </wp:positionV>
            <wp:extent cx="6480810" cy="2188210"/>
            <wp:effectExtent l="0" t="0" r="0" b="2540"/>
            <wp:wrapTopAndBottom/>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480810" cy="2188210"/>
                    </a:xfrm>
                    <a:prstGeom prst="rect">
                      <a:avLst/>
                    </a:prstGeom>
                  </pic:spPr>
                </pic:pic>
              </a:graphicData>
            </a:graphic>
            <wp14:sizeRelV relativeFrom="margin">
              <wp14:pctHeight>0</wp14:pctHeight>
            </wp14:sizeRelV>
          </wp:anchor>
        </w:drawing>
      </w:r>
      <w:r w:rsidR="00F62FC5" w:rsidRPr="008D1D7C">
        <w:rPr>
          <w:noProof/>
          <w:lang w:eastAsia="hr-HR"/>
        </w:rPr>
        <mc:AlternateContent>
          <mc:Choice Requires="wps">
            <w:drawing>
              <wp:anchor distT="0" distB="0" distL="114300" distR="114300" simplePos="0" relativeHeight="251695616" behindDoc="0" locked="0" layoutInCell="1" allowOverlap="1" wp14:anchorId="776FE82D" wp14:editId="5818CACA">
                <wp:simplePos x="0" y="0"/>
                <wp:positionH relativeFrom="column">
                  <wp:posOffset>0</wp:posOffset>
                </wp:positionH>
                <wp:positionV relativeFrom="paragraph">
                  <wp:posOffset>2604135</wp:posOffset>
                </wp:positionV>
                <wp:extent cx="6480810" cy="635"/>
                <wp:effectExtent l="0" t="0" r="0" b="0"/>
                <wp:wrapTopAndBottom/>
                <wp:docPr id="388" name="Text Box 388"/>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06B41435" w14:textId="3F00EAFC" w:rsidR="00393090" w:rsidRPr="00E65D23" w:rsidRDefault="00393090" w:rsidP="00E6126B">
                            <w:pPr>
                              <w:pStyle w:val="Caption"/>
                              <w:rPr>
                                <w:noProof/>
                              </w:rPr>
                            </w:pPr>
                            <w:bookmarkStart w:id="427" w:name="_Toc52484777"/>
                            <w:r>
                              <w:t xml:space="preserve">Slika </w:t>
                            </w:r>
                            <w:fldSimple w:instr=" SEQ Slika \* ARABIC ">
                              <w:r>
                                <w:rPr>
                                  <w:noProof/>
                                </w:rPr>
                                <w:t>53</w:t>
                              </w:r>
                            </w:fldSimple>
                            <w:r w:rsidRPr="00B6707D">
                              <w:rPr>
                                <w:noProof/>
                              </w:rPr>
                              <w:t xml:space="preserve"> –</w:t>
                            </w:r>
                            <w:r>
                              <w:rPr>
                                <w:noProof/>
                              </w:rPr>
                              <w:t xml:space="preserve"> </w:t>
                            </w:r>
                            <w:r>
                              <w:t>Statistika ocjena: linijski graf</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FE82D" id="Text Box 388" o:spid="_x0000_s1095" type="#_x0000_t202" style="position:absolute;left:0;text-align:left;margin-left:0;margin-top:205.05pt;width:510.3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" stroked="f">
                <v:textbox style="mso-fit-shape-to-text:t" inset="0,0,0,0">
                  <w:txbxContent>
                    <w:p w14:paraId="06B41435" w14:textId="3F00EAFC" w:rsidR="00393090" w:rsidRPr="00E65D23" w:rsidRDefault="00393090" w:rsidP="00E6126B">
                      <w:pPr>
                        <w:pStyle w:val="Caption"/>
                        <w:rPr>
                          <w:noProof/>
                        </w:rPr>
                      </w:pPr>
                      <w:bookmarkStart w:id="428" w:name="_Toc52484777"/>
                      <w:r>
                        <w:t xml:space="preserve">Slika </w:t>
                      </w:r>
                      <w:fldSimple w:instr=" SEQ Slika \* ARABIC ">
                        <w:r>
                          <w:rPr>
                            <w:noProof/>
                          </w:rPr>
                          <w:t>53</w:t>
                        </w:r>
                      </w:fldSimple>
                      <w:r w:rsidRPr="00B6707D">
                        <w:rPr>
                          <w:noProof/>
                        </w:rPr>
                        <w:t xml:space="preserve"> –</w:t>
                      </w:r>
                      <w:r>
                        <w:rPr>
                          <w:noProof/>
                        </w:rPr>
                        <w:t xml:space="preserve"> </w:t>
                      </w:r>
                      <w:r>
                        <w:t>Statistika ocjena: linijski graf</w:t>
                      </w:r>
                      <w:bookmarkEnd w:id="428"/>
                    </w:p>
                  </w:txbxContent>
                </v:textbox>
                <w10:wrap type="topAndBottom"/>
              </v:shape>
            </w:pict>
          </mc:Fallback>
        </mc:AlternateContent>
      </w:r>
    </w:p>
    <w:p w14:paraId="5A09B0BD" w14:textId="77777777" w:rsidR="0078690C" w:rsidRPr="008D1D7C" w:rsidRDefault="0078690C" w:rsidP="002C06FA"/>
    <w:p w14:paraId="67D22EFA" w14:textId="35A6E2E9" w:rsidR="006B40C5" w:rsidRPr="008D1D7C" w:rsidRDefault="00BE4EF3" w:rsidP="00507DBF">
      <w:pPr>
        <w:pStyle w:val="ListParagraph"/>
        <w:numPr>
          <w:ilvl w:val="0"/>
          <w:numId w:val="5"/>
        </w:numPr>
        <w:rPr>
          <w:b/>
        </w:rPr>
      </w:pPr>
      <w:r w:rsidRPr="008D1D7C">
        <w:rPr>
          <w:noProof/>
          <w:lang w:eastAsia="hr-HR"/>
        </w:rPr>
        <w:drawing>
          <wp:anchor distT="0" distB="0" distL="114300" distR="114300" simplePos="0" relativeHeight="251589120" behindDoc="1" locked="0" layoutInCell="1" allowOverlap="1" wp14:anchorId="44AF2535" wp14:editId="4A288831">
            <wp:simplePos x="0" y="0"/>
            <wp:positionH relativeFrom="margin">
              <wp:posOffset>2540</wp:posOffset>
            </wp:positionH>
            <wp:positionV relativeFrom="paragraph">
              <wp:posOffset>901700</wp:posOffset>
            </wp:positionV>
            <wp:extent cx="6480810" cy="2859405"/>
            <wp:effectExtent l="0" t="0" r="0"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6480810" cy="2859405"/>
                    </a:xfrm>
                    <a:prstGeom prst="rect">
                      <a:avLst/>
                    </a:prstGeom>
                  </pic:spPr>
                </pic:pic>
              </a:graphicData>
            </a:graphic>
            <wp14:sizeRelV relativeFrom="margin">
              <wp14:pctHeight>0</wp14:pctHeight>
            </wp14:sizeRelV>
          </wp:anchor>
        </w:drawing>
      </w:r>
      <w:r w:rsidR="00F62FC5" w:rsidRPr="008D1D7C">
        <w:rPr>
          <w:noProof/>
          <w:lang w:eastAsia="hr-HR"/>
        </w:rPr>
        <mc:AlternateContent>
          <mc:Choice Requires="wps">
            <w:drawing>
              <wp:anchor distT="0" distB="0" distL="114300" distR="114300" simplePos="0" relativeHeight="251696640" behindDoc="0" locked="0" layoutInCell="1" allowOverlap="1" wp14:anchorId="5B70B991" wp14:editId="0FFD8D5B">
                <wp:simplePos x="0" y="0"/>
                <wp:positionH relativeFrom="column">
                  <wp:posOffset>0</wp:posOffset>
                </wp:positionH>
                <wp:positionV relativeFrom="paragraph">
                  <wp:posOffset>3831590</wp:posOffset>
                </wp:positionV>
                <wp:extent cx="6480810" cy="635"/>
                <wp:effectExtent l="0" t="0" r="0" b="0"/>
                <wp:wrapTopAndBottom/>
                <wp:docPr id="389" name="Text Box 389"/>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234DA2E6" w14:textId="32A28E82" w:rsidR="00393090" w:rsidRPr="002B6DF7" w:rsidRDefault="00393090" w:rsidP="00E6126B">
                            <w:pPr>
                              <w:pStyle w:val="Caption"/>
                              <w:rPr>
                                <w:noProof/>
                              </w:rPr>
                            </w:pPr>
                            <w:bookmarkStart w:id="429" w:name="_Toc52484778"/>
                            <w:r>
                              <w:t xml:space="preserve">Slika </w:t>
                            </w:r>
                            <w:fldSimple w:instr=" SEQ Slika \* ARABIC ">
                              <w:r>
                                <w:rPr>
                                  <w:noProof/>
                                </w:rPr>
                                <w:t>54</w:t>
                              </w:r>
                            </w:fldSimple>
                            <w:r w:rsidRPr="00B6707D">
                              <w:rPr>
                                <w:noProof/>
                              </w:rPr>
                              <w:t xml:space="preserve"> –</w:t>
                            </w:r>
                            <w:r>
                              <w:rPr>
                                <w:noProof/>
                              </w:rPr>
                              <w:t xml:space="preserve"> </w:t>
                            </w:r>
                            <w:r>
                              <w:t>Statistika ocjena: stupčasti graf</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0B991" id="Text Box 389" o:spid="_x0000_s1096" type="#_x0000_t202" style="position:absolute;left:0;text-align:left;margin-left:0;margin-top:301.7pt;width:510.3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" stroked="f">
                <v:textbox style="mso-fit-shape-to-text:t" inset="0,0,0,0">
                  <w:txbxContent>
                    <w:p w14:paraId="234DA2E6" w14:textId="32A28E82" w:rsidR="00393090" w:rsidRPr="002B6DF7" w:rsidRDefault="00393090" w:rsidP="00E6126B">
                      <w:pPr>
                        <w:pStyle w:val="Caption"/>
                        <w:rPr>
                          <w:noProof/>
                        </w:rPr>
                      </w:pPr>
                      <w:bookmarkStart w:id="430" w:name="_Toc52484778"/>
                      <w:r>
                        <w:t xml:space="preserve">Slika </w:t>
                      </w:r>
                      <w:fldSimple w:instr=" SEQ Slika \* ARABIC ">
                        <w:r>
                          <w:rPr>
                            <w:noProof/>
                          </w:rPr>
                          <w:t>54</w:t>
                        </w:r>
                      </w:fldSimple>
                      <w:r w:rsidRPr="00B6707D">
                        <w:rPr>
                          <w:noProof/>
                        </w:rPr>
                        <w:t xml:space="preserve"> –</w:t>
                      </w:r>
                      <w:r>
                        <w:rPr>
                          <w:noProof/>
                        </w:rPr>
                        <w:t xml:space="preserve"> </w:t>
                      </w:r>
                      <w:r>
                        <w:t>Statistika ocjena: stupčasti graf</w:t>
                      </w:r>
                      <w:bookmarkEnd w:id="430"/>
                    </w:p>
                  </w:txbxContent>
                </v:textbox>
                <w10:wrap type="topAndBottom"/>
              </v:shape>
            </w:pict>
          </mc:Fallback>
        </mc:AlternateContent>
      </w:r>
      <w:r w:rsidR="005D55DD" w:rsidRPr="008D1D7C">
        <w:rPr>
          <w:b/>
        </w:rPr>
        <w:t>Stupčasti graf</w:t>
      </w:r>
      <w:r w:rsidR="00F228E2" w:rsidRPr="008D1D7C">
        <w:t xml:space="preserve"> – Sadrži broj ocjena (po kojem je sortiran) i prosjek ocjena</w:t>
      </w:r>
      <w:r>
        <w:t xml:space="preserve"> (</w:t>
      </w:r>
      <w:r w:rsidRPr="008D1D7C">
        <w:t xml:space="preserve">nalazi </w:t>
      </w:r>
      <w:r>
        <w:t xml:space="preserve">se </w:t>
      </w:r>
      <w:r w:rsidRPr="008D1D7C">
        <w:t>iza broja ocjena</w:t>
      </w:r>
      <w:r>
        <w:t>) te broj svakih ocjena pojedinačno</w:t>
      </w:r>
      <w:r w:rsidR="00F228E2" w:rsidRPr="008D1D7C">
        <w:t xml:space="preserve"> za određeni predmet.</w:t>
      </w:r>
      <w:r w:rsidR="006B40C5" w:rsidRPr="008D1D7C">
        <w:rPr>
          <w:noProof/>
        </w:rPr>
        <w:t xml:space="preserve"> Prelaskom miša preko predmeta prikazuju se navedeni podaci te se otkriva prosjek ocjena.</w:t>
      </w:r>
      <w:r w:rsidR="004B77ED" w:rsidRPr="008D1D7C">
        <w:t xml:space="preserve"> </w:t>
      </w:r>
      <w:r w:rsidR="004B77ED" w:rsidRPr="008D1D7C">
        <w:rPr>
          <w:noProof/>
        </w:rPr>
        <w:t>Graf se može sortirati prema broju ili prosjeku ocjena klikom na legendu.</w:t>
      </w:r>
    </w:p>
    <w:p w14:paraId="7A59E43F" w14:textId="2990A4DC" w:rsidR="006B40C5" w:rsidRPr="008D1D7C" w:rsidRDefault="006B40C5" w:rsidP="00492758">
      <w:pPr>
        <w:pStyle w:val="Heading3"/>
      </w:pPr>
      <w:bookmarkStart w:id="431" w:name="_Statistika_ocjena_pojedinog"/>
      <w:bookmarkStart w:id="432" w:name="_Toc52484694"/>
      <w:bookmarkEnd w:id="431"/>
      <w:r w:rsidRPr="008D1D7C">
        <w:t>Statistika ocjena pojedin</w:t>
      </w:r>
      <w:r w:rsidR="00DF0EF7" w:rsidRPr="008D1D7C">
        <w:t>og</w:t>
      </w:r>
      <w:r w:rsidRPr="008D1D7C">
        <w:t xml:space="preserve"> razreda</w:t>
      </w:r>
      <w:bookmarkEnd w:id="432"/>
    </w:p>
    <w:p w14:paraId="517ACE60" w14:textId="05B5458F" w:rsidR="00A24B8E" w:rsidRDefault="006B40C5">
      <w:r w:rsidRPr="008D1D7C">
        <w:t xml:space="preserve">Statistika ocjena za određeni razred </w:t>
      </w:r>
      <w:r w:rsidR="00364B78" w:rsidRPr="008D1D7C">
        <w:t xml:space="preserve">započinje s brojem i prosjekom svih ocjena trenutno otvorenog razreda </w:t>
      </w:r>
      <w:r w:rsidR="002C06FA" w:rsidRPr="008D1D7C">
        <w:t>i sastoji se od</w:t>
      </w:r>
      <w:r w:rsidR="00DB6FCF">
        <w:t xml:space="preserve"> istih</w:t>
      </w:r>
      <w:r w:rsidR="002C06FA" w:rsidRPr="008D1D7C">
        <w:t xml:space="preserve"> graf</w:t>
      </w:r>
      <w:r w:rsidR="00DB6FCF">
        <w:t>ova</w:t>
      </w:r>
      <w:r w:rsidR="002C06FA" w:rsidRPr="008D1D7C">
        <w:t xml:space="preserve"> kao u statistici </w:t>
      </w:r>
      <w:r w:rsidR="00BF51B0">
        <w:t>odabranih</w:t>
      </w:r>
      <w:r w:rsidR="002C06FA" w:rsidRPr="008D1D7C">
        <w:t xml:space="preserve"> razreda</w:t>
      </w:r>
      <w:r w:rsidR="00364B78" w:rsidRPr="008D1D7C">
        <w:t>.</w:t>
      </w:r>
      <w:r w:rsidR="002C06FA" w:rsidRPr="008D1D7C">
        <w:t xml:space="preserve"> Linijski graf pruža se do posljednjeg mjeseca u kojem se nalazi barem jedna ocjena</w:t>
      </w:r>
      <w:r w:rsidR="00DB6FCF">
        <w:t xml:space="preserve"> i prikazuje se tek nakon prve ocjene u 11. mjesecu.</w:t>
      </w:r>
    </w:p>
    <w:p w14:paraId="2C4EC184" w14:textId="77777777" w:rsidR="00A24B8E" w:rsidRDefault="00A24B8E">
      <w:pPr>
        <w:jc w:val="left"/>
      </w:pPr>
      <w:r>
        <w:br w:type="page"/>
      </w:r>
    </w:p>
    <w:p w14:paraId="1AAAAB51" w14:textId="3F25119C" w:rsidR="00DF0EF7" w:rsidRDefault="00A24B8E" w:rsidP="00A24B8E">
      <w:pPr>
        <w:pStyle w:val="Heading1"/>
      </w:pPr>
      <w:bookmarkStart w:id="433" w:name="_e-Dnevnik_Plus_za"/>
      <w:bookmarkStart w:id="434" w:name="_Toc52484695"/>
      <w:bookmarkEnd w:id="433"/>
      <w:r>
        <w:lastRenderedPageBreak/>
        <w:t>e-Dnevnik Plus za nastavnike</w:t>
      </w:r>
      <w:bookmarkEnd w:id="434"/>
    </w:p>
    <w:p w14:paraId="0C21699D" w14:textId="712B1ED3" w:rsidR="00A24B8E" w:rsidRDefault="00A24B8E" w:rsidP="00A24B8E">
      <w:r>
        <w:t xml:space="preserve">e-Dnevnik Plus za nastavnike izrađen je prvenstveno kako bi nastavnici vidjeli prosjeke koji se više ne prikazuju. </w:t>
      </w:r>
      <w:r w:rsidRPr="00A24B8E">
        <w:t xml:space="preserve">Uz nastavnike, </w:t>
      </w:r>
      <w:r w:rsidRPr="00F86201">
        <w:t>proširenje</w:t>
      </w:r>
      <w:r w:rsidRPr="00A24B8E">
        <w:t xml:space="preserve"> je prilagođeno i za druge korisnike koji koriste e-Dnevnik:</w:t>
      </w:r>
    </w:p>
    <w:p w14:paraId="1B0F1520" w14:textId="77777777" w:rsidR="00A24B8E" w:rsidRPr="00A24B8E" w:rsidRDefault="00A24B8E" w:rsidP="00507DBF">
      <w:pPr>
        <w:pStyle w:val="ListParagraph"/>
        <w:numPr>
          <w:ilvl w:val="0"/>
          <w:numId w:val="37"/>
        </w:numPr>
      </w:pPr>
      <w:r w:rsidRPr="00A24B8E">
        <w:t>Administratori</w:t>
      </w:r>
    </w:p>
    <w:p w14:paraId="2CAA24AC" w14:textId="77777777" w:rsidR="00A24B8E" w:rsidRPr="00A24B8E" w:rsidRDefault="00A24B8E" w:rsidP="00507DBF">
      <w:pPr>
        <w:pStyle w:val="ListParagraph"/>
        <w:numPr>
          <w:ilvl w:val="0"/>
          <w:numId w:val="37"/>
        </w:numPr>
      </w:pPr>
      <w:r w:rsidRPr="00A24B8E">
        <w:t>Ravnatelji</w:t>
      </w:r>
      <w:r w:rsidRPr="00A24B8E">
        <w:tab/>
      </w:r>
    </w:p>
    <w:p w14:paraId="164DAF3B" w14:textId="77777777" w:rsidR="00A24B8E" w:rsidRPr="00A24B8E" w:rsidRDefault="00A24B8E" w:rsidP="00507DBF">
      <w:pPr>
        <w:pStyle w:val="ListParagraph"/>
        <w:numPr>
          <w:ilvl w:val="0"/>
          <w:numId w:val="37"/>
        </w:numPr>
      </w:pPr>
      <w:r w:rsidRPr="00A24B8E">
        <w:t>Stručni suradnici</w:t>
      </w:r>
    </w:p>
    <w:p w14:paraId="33ACE7F3" w14:textId="0AC1249B" w:rsidR="00A24B8E" w:rsidRDefault="00A24B8E" w:rsidP="00A24B8E">
      <w:pPr>
        <w:pStyle w:val="ListParagraph"/>
        <w:numPr>
          <w:ilvl w:val="0"/>
          <w:numId w:val="37"/>
        </w:numPr>
      </w:pPr>
      <w:r w:rsidRPr="00A24B8E">
        <w:t>Razrednici</w:t>
      </w:r>
    </w:p>
    <w:p w14:paraId="3501CE63" w14:textId="3ACBB6B9" w:rsidR="00153768" w:rsidRDefault="00153768" w:rsidP="00153768">
      <w:pPr>
        <w:pStyle w:val="Heading2"/>
      </w:pPr>
      <w:bookmarkStart w:id="435" w:name="_Toc52484696"/>
      <w:r>
        <w:t>Prikaz prosjeka</w:t>
      </w:r>
      <w:bookmarkEnd w:id="435"/>
    </w:p>
    <w:p w14:paraId="342DBAA3" w14:textId="22B8846E" w:rsidR="00153768" w:rsidRDefault="00153768" w:rsidP="00153768">
      <w:r>
        <w:t>Prosjek ocjena nalazi se ispod tablice ocjena u novom retku</w:t>
      </w:r>
      <w:r w:rsidR="006E74DB">
        <w:t xml:space="preserve"> desno. </w:t>
      </w:r>
    </w:p>
    <w:p w14:paraId="1BBD27A3" w14:textId="77777777" w:rsidR="006E74DB" w:rsidRPr="00153768" w:rsidRDefault="006E74DB" w:rsidP="00153768"/>
    <w:p w14:paraId="5B868486" w14:textId="77777777" w:rsidR="00153768" w:rsidRDefault="00153768" w:rsidP="00153768">
      <w:pPr>
        <w:keepNext/>
        <w:jc w:val="center"/>
      </w:pPr>
      <w:r>
        <w:rPr>
          <w:noProof/>
          <w:lang w:eastAsia="hr-HR"/>
        </w:rPr>
        <mc:AlternateContent>
          <mc:Choice Requires="wps">
            <w:drawing>
              <wp:anchor distT="0" distB="0" distL="114300" distR="114300" simplePos="0" relativeHeight="251742720" behindDoc="0" locked="0" layoutInCell="1" allowOverlap="1" wp14:anchorId="50115209" wp14:editId="46B121D7">
                <wp:simplePos x="0" y="0"/>
                <wp:positionH relativeFrom="column">
                  <wp:posOffset>4961587</wp:posOffset>
                </wp:positionH>
                <wp:positionV relativeFrom="paragraph">
                  <wp:posOffset>2225261</wp:posOffset>
                </wp:positionV>
                <wp:extent cx="1311966" cy="224622"/>
                <wp:effectExtent l="0" t="0" r="21590" b="23495"/>
                <wp:wrapNone/>
                <wp:docPr id="397" name="Rectangle 7"/>
                <wp:cNvGraphicFramePr/>
                <a:graphic xmlns:a="http://schemas.openxmlformats.org/drawingml/2006/main">
                  <a:graphicData uri="http://schemas.microsoft.com/office/word/2010/wordprocessingShape">
                    <wps:wsp>
                      <wps:cNvSpPr/>
                      <wps:spPr>
                        <a:xfrm>
                          <a:off x="0" y="0"/>
                          <a:ext cx="1311966" cy="2246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ex="http://schemas.microsoft.com/office/word/2018/wordml/cex">
            <w:pict>
              <v:rect w14:anchorId="7871F233" id="Rectangle 7" o:spid="_x0000_s1026" style="position:absolute;margin-left:390.7pt;margin-top:175.2pt;width:103.3pt;height:17.7pt;z-index:25174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" filled="f" strokecolor="red" strokeweight="1pt"/>
            </w:pict>
          </mc:Fallback>
        </mc:AlternateContent>
      </w:r>
      <w:r w:rsidR="00DB6FCF">
        <w:rPr>
          <w:noProof/>
          <w:lang w:eastAsia="hr-HR"/>
        </w:rPr>
        <w:drawing>
          <wp:inline distT="0" distB="0" distL="0" distR="0" wp14:anchorId="55D4DD36" wp14:editId="6F034350">
            <wp:extent cx="6096000" cy="3810000"/>
            <wp:effectExtent l="133350" t="114300" r="133350" b="1714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A5B83D" w14:textId="1727ACC7" w:rsidR="00DB6FCF" w:rsidRPr="00A24B8E" w:rsidRDefault="00153768" w:rsidP="00153768">
      <w:pPr>
        <w:pStyle w:val="Caption"/>
      </w:pPr>
      <w:bookmarkStart w:id="436" w:name="_Toc52484779"/>
      <w:r>
        <w:t xml:space="preserve">Slika </w:t>
      </w:r>
      <w:fldSimple w:instr=" SEQ Slika \* ARABIC ">
        <w:r w:rsidR="00E26EFF">
          <w:rPr>
            <w:noProof/>
          </w:rPr>
          <w:t>55</w:t>
        </w:r>
      </w:fldSimple>
      <w:r>
        <w:rPr>
          <w:noProof/>
        </w:rPr>
        <w:t xml:space="preserve"> – Prikaz prosjeka za nastavnike</w:t>
      </w:r>
      <w:bookmarkEnd w:id="436"/>
    </w:p>
    <w:p w14:paraId="2CE67C70" w14:textId="019AFC47" w:rsidR="00084CD1" w:rsidRDefault="00084CD1"/>
    <w:p w14:paraId="31CCD2EF" w14:textId="42A64A1E" w:rsidR="00153768" w:rsidRDefault="00153768"/>
    <w:p w14:paraId="007639B1" w14:textId="528FF824" w:rsidR="006E74DB" w:rsidRDefault="006E74DB"/>
    <w:p w14:paraId="782F69CC" w14:textId="2C6CF835" w:rsidR="006E74DB" w:rsidRDefault="006E74DB" w:rsidP="006E74DB">
      <w:pPr>
        <w:pStyle w:val="Heading2"/>
      </w:pPr>
      <w:bookmarkStart w:id="437" w:name="_Toc52484697"/>
      <w:r>
        <w:lastRenderedPageBreak/>
        <w:t>'Plus' opcija</w:t>
      </w:r>
      <w:bookmarkEnd w:id="437"/>
    </w:p>
    <w:p w14:paraId="28C17698" w14:textId="6C5AC24F" w:rsidR="006E74DB" w:rsidRDefault="006E74DB" w:rsidP="006E74DB">
      <w:r>
        <w:t>Na stranici popisa učenika (/</w:t>
      </w:r>
      <w:proofErr w:type="spellStart"/>
      <w:r w:rsidRPr="006E74DB">
        <w:t>grade_book</w:t>
      </w:r>
      <w:proofErr w:type="spellEnd"/>
      <w:r w:rsidRPr="006E74DB">
        <w:t>/</w:t>
      </w:r>
      <w:proofErr w:type="spellStart"/>
      <w:r w:rsidRPr="006E74DB">
        <w:t>student_list</w:t>
      </w:r>
      <w:proofErr w:type="spellEnd"/>
      <w:r w:rsidRPr="006E74DB">
        <w:t>/</w:t>
      </w:r>
      <w:r>
        <w:t>), desno od gumba za slučajan odabir nalazi se gumb 'Plus'. Ako nastavnik klikne na njega, učitava se statistika ocjena učenika za njegov predmet</w:t>
      </w:r>
      <w:r w:rsidR="0012741D">
        <w:t xml:space="preserve"> i gumb nestaje</w:t>
      </w:r>
      <w:r>
        <w:t xml:space="preserve">. </w:t>
      </w:r>
      <w:r w:rsidRPr="006E74DB">
        <w:t>Ako Administrator/Ravnatelj/Stru</w:t>
      </w:r>
      <w:r w:rsidR="00B22136">
        <w:t>č</w:t>
      </w:r>
      <w:r w:rsidRPr="006E74DB">
        <w:t>ni suradnik/Razrednik</w:t>
      </w:r>
      <w:r w:rsidR="00523663">
        <w:t xml:space="preserve"> (svi osim nastavnika)</w:t>
      </w:r>
      <w:r w:rsidRPr="006E74DB">
        <w:t xml:space="preserve"> klikn</w:t>
      </w:r>
      <w:r w:rsidR="00B22136">
        <w:t>e</w:t>
      </w:r>
      <w:r w:rsidRPr="006E74DB">
        <w:t xml:space="preserve"> na gumb 'Plus', prikazuje se popis predmeta u razredu ispod gumba 'Plus'</w:t>
      </w:r>
      <w:r w:rsidR="000F27B0">
        <w:t xml:space="preserve">. To </w:t>
      </w:r>
      <w:r w:rsidRPr="006E74DB">
        <w:t>je mogu</w:t>
      </w:r>
      <w:r w:rsidR="000F27B0">
        <w:t>ć</w:t>
      </w:r>
      <w:r w:rsidRPr="006E74DB">
        <w:t xml:space="preserve">e jer ti korisnici imaju pristup </w:t>
      </w:r>
      <w:r w:rsidR="000F27B0">
        <w:t>popisu</w:t>
      </w:r>
      <w:r w:rsidRPr="006E74DB">
        <w:t xml:space="preserve"> u administraciji (</w:t>
      </w:r>
      <w:hyperlink r:id="rId192" w:history="1">
        <w:r w:rsidRPr="000F27B0">
          <w:rPr>
            <w:rStyle w:val="Hyperlink"/>
          </w:rPr>
          <w:t>https://e-dnevnik.skole.hr/admin_class/class_courses</w:t>
        </w:r>
      </w:hyperlink>
      <w:r w:rsidRPr="006E74DB">
        <w:t>).</w:t>
      </w:r>
      <w:r w:rsidR="000F27B0">
        <w:t xml:space="preserve"> Oni zatim mogu birati </w:t>
      </w:r>
      <w:r w:rsidR="00CD2F19">
        <w:t xml:space="preserve">i mijenjati </w:t>
      </w:r>
      <w:r w:rsidR="000F27B0">
        <w:t xml:space="preserve">predmet </w:t>
      </w:r>
      <w:r w:rsidR="00CD2F19">
        <w:t xml:space="preserve">koji </w:t>
      </w:r>
      <w:r w:rsidR="000F27B0">
        <w:t xml:space="preserve">žele </w:t>
      </w:r>
      <w:r w:rsidR="00986134">
        <w:t>vidjeti</w:t>
      </w:r>
      <w:r w:rsidR="000F27B0">
        <w:t xml:space="preserve"> </w:t>
      </w:r>
      <w:r w:rsidR="00986134">
        <w:t>na</w:t>
      </w:r>
      <w:r w:rsidR="000F27B0">
        <w:t xml:space="preserve"> statisti</w:t>
      </w:r>
      <w:r w:rsidR="00986134">
        <w:t xml:space="preserve">ci </w:t>
      </w:r>
      <w:r w:rsidR="000F27B0">
        <w:t>učenika u razredu.</w:t>
      </w:r>
    </w:p>
    <w:p w14:paraId="2398E422" w14:textId="11138437" w:rsidR="0012741D" w:rsidRDefault="0012741D" w:rsidP="006E74DB">
      <w:r w:rsidRPr="0012741D">
        <w:rPr>
          <w:noProof/>
          <w:lang w:eastAsia="hr-HR"/>
        </w:rPr>
        <w:drawing>
          <wp:anchor distT="0" distB="0" distL="114300" distR="114300" simplePos="0" relativeHeight="251743744" behindDoc="1" locked="0" layoutInCell="1" allowOverlap="1" wp14:anchorId="1ED4480A" wp14:editId="34868B7E">
            <wp:simplePos x="0" y="0"/>
            <wp:positionH relativeFrom="margin">
              <wp:align>center</wp:align>
            </wp:positionH>
            <wp:positionV relativeFrom="paragraph">
              <wp:posOffset>120734</wp:posOffset>
            </wp:positionV>
            <wp:extent cx="2527539" cy="1755419"/>
            <wp:effectExtent l="133350" t="114300" r="139700" b="168910"/>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527539" cy="17554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89D0F1D" w14:textId="25413793" w:rsidR="0012741D" w:rsidRDefault="0012741D" w:rsidP="006E74DB"/>
    <w:p w14:paraId="0186FAF6" w14:textId="118E1AC9" w:rsidR="0012741D" w:rsidRDefault="0012741D" w:rsidP="006E74DB"/>
    <w:p w14:paraId="392312BC" w14:textId="4A9E5275" w:rsidR="0012741D" w:rsidRDefault="0012741D" w:rsidP="006E74DB"/>
    <w:p w14:paraId="3DCBDAA2" w14:textId="490B2A10" w:rsidR="0012741D" w:rsidRDefault="0012741D" w:rsidP="006E74DB"/>
    <w:p w14:paraId="22284738" w14:textId="59572139" w:rsidR="0012741D" w:rsidRDefault="0012741D" w:rsidP="006E74DB"/>
    <w:p w14:paraId="3A2197EF" w14:textId="2E9F582F" w:rsidR="0012741D" w:rsidRDefault="0012741D" w:rsidP="006E74DB">
      <w:r w:rsidRPr="008D1D7C">
        <w:rPr>
          <w:noProof/>
          <w:lang w:eastAsia="hr-HR"/>
        </w:rPr>
        <w:drawing>
          <wp:anchor distT="0" distB="0" distL="114300" distR="114300" simplePos="0" relativeHeight="251745792" behindDoc="1" locked="0" layoutInCell="1" allowOverlap="1" wp14:anchorId="62B0F5D4" wp14:editId="5EA5C112">
            <wp:simplePos x="0" y="0"/>
            <wp:positionH relativeFrom="margin">
              <wp:align>center</wp:align>
            </wp:positionH>
            <wp:positionV relativeFrom="paragraph">
              <wp:posOffset>183359</wp:posOffset>
            </wp:positionV>
            <wp:extent cx="786384" cy="786384"/>
            <wp:effectExtent l="0" t="0" r="0" b="0"/>
            <wp:wrapNone/>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86384" cy="7863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7AACFC" w14:textId="33081569" w:rsidR="0012741D" w:rsidRDefault="0012741D" w:rsidP="006E74DB"/>
    <w:p w14:paraId="1F9CE6AA" w14:textId="6A67E3E9" w:rsidR="0012741D" w:rsidRDefault="0012741D" w:rsidP="006E74DB"/>
    <w:p w14:paraId="4147C442" w14:textId="5A2B05EE" w:rsidR="0012741D" w:rsidRDefault="0012741D" w:rsidP="006E74DB"/>
    <w:p w14:paraId="4C3EC873" w14:textId="6415A50A" w:rsidR="0012741D" w:rsidRDefault="0012741D" w:rsidP="0012741D">
      <w:pPr>
        <w:jc w:val="center"/>
      </w:pPr>
      <w:r w:rsidRPr="0012741D">
        <w:rPr>
          <w:noProof/>
          <w:lang w:eastAsia="hr-HR"/>
        </w:rPr>
        <w:drawing>
          <wp:inline distT="0" distB="0" distL="0" distR="0" wp14:anchorId="203F85F1" wp14:editId="331FB4CC">
            <wp:extent cx="2507685" cy="3257053"/>
            <wp:effectExtent l="114300" t="114300" r="140335" b="15303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34585" cy="3291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5B2298" w14:textId="5A0D89B3" w:rsidR="0012741D" w:rsidRDefault="0012741D" w:rsidP="0012741D">
      <w:pPr>
        <w:pStyle w:val="Caption"/>
      </w:pPr>
      <w:bookmarkStart w:id="438" w:name="_Toc52484780"/>
      <w:r>
        <w:t xml:space="preserve">Slika </w:t>
      </w:r>
      <w:fldSimple w:instr=" SEQ Slika \* ARABIC ">
        <w:r w:rsidR="00E26EFF">
          <w:rPr>
            <w:noProof/>
          </w:rPr>
          <w:t>56</w:t>
        </w:r>
      </w:fldSimple>
      <w:r>
        <w:t xml:space="preserve"> – Plus opcija za</w:t>
      </w:r>
      <w:r w:rsidR="00055B01">
        <w:t xml:space="preserve"> </w:t>
      </w:r>
      <w:r w:rsidR="00055B01" w:rsidRPr="006E74DB">
        <w:t>Administrator</w:t>
      </w:r>
      <w:r w:rsidR="00055B01">
        <w:t>e</w:t>
      </w:r>
      <w:r w:rsidR="00055B01" w:rsidRPr="006E74DB">
        <w:t>/Ravnatelj</w:t>
      </w:r>
      <w:r w:rsidR="00055B01">
        <w:t>e</w:t>
      </w:r>
      <w:r w:rsidR="00055B01" w:rsidRPr="006E74DB">
        <w:t>/Stru</w:t>
      </w:r>
      <w:r w:rsidR="00055B01">
        <w:t>č</w:t>
      </w:r>
      <w:r w:rsidR="00055B01" w:rsidRPr="006E74DB">
        <w:t>n</w:t>
      </w:r>
      <w:r w:rsidR="00055B01">
        <w:t>e</w:t>
      </w:r>
      <w:r w:rsidR="00055B01" w:rsidRPr="006E74DB">
        <w:t xml:space="preserve"> suradnik</w:t>
      </w:r>
      <w:r w:rsidR="00055B01">
        <w:t>e</w:t>
      </w:r>
      <w:r w:rsidR="00055B01" w:rsidRPr="006E74DB">
        <w:t>/Razrednik</w:t>
      </w:r>
      <w:r w:rsidR="00055B01">
        <w:t>e</w:t>
      </w:r>
      <w:bookmarkEnd w:id="438"/>
    </w:p>
    <w:p w14:paraId="45E81EE0" w14:textId="77777777" w:rsidR="0012741D" w:rsidRDefault="0012741D" w:rsidP="006E74DB"/>
    <w:p w14:paraId="5D1B321D" w14:textId="22D44F04" w:rsidR="006E74DB" w:rsidRDefault="006E74DB" w:rsidP="006E74DB">
      <w:r>
        <w:t>Statistika se prikazuje na sljedeći način:</w:t>
      </w:r>
    </w:p>
    <w:p w14:paraId="07077721" w14:textId="5CC35118" w:rsidR="006E74DB" w:rsidRDefault="006E74DB" w:rsidP="006E74DB">
      <w:pPr>
        <w:pStyle w:val="ListParagraph"/>
        <w:numPr>
          <w:ilvl w:val="0"/>
          <w:numId w:val="44"/>
        </w:numPr>
      </w:pPr>
      <w:r>
        <w:t>Na svakom učeniku uz desni rub nalaze se dvije nove ku</w:t>
      </w:r>
      <w:r w:rsidR="00124E94">
        <w:t>ć</w:t>
      </w:r>
      <w:r>
        <w:t>ice, a to su:</w:t>
      </w:r>
    </w:p>
    <w:p w14:paraId="16EBD770" w14:textId="1B2ADCE2" w:rsidR="006E74DB" w:rsidRDefault="006E74DB" w:rsidP="006E74DB">
      <w:pPr>
        <w:pStyle w:val="ListParagraph"/>
        <w:numPr>
          <w:ilvl w:val="1"/>
          <w:numId w:val="44"/>
        </w:numPr>
      </w:pPr>
      <w:r>
        <w:t>Kućica s prosjekom ocjena za tog učenika za zadani predmet</w:t>
      </w:r>
    </w:p>
    <w:p w14:paraId="3DAB4C73" w14:textId="3ADB29B6" w:rsidR="006E74DB" w:rsidRDefault="006E74DB" w:rsidP="006E74DB">
      <w:pPr>
        <w:pStyle w:val="ListParagraph"/>
        <w:numPr>
          <w:ilvl w:val="1"/>
          <w:numId w:val="44"/>
        </w:numPr>
      </w:pPr>
      <w:r>
        <w:t>Kućica s brojem ocjena za tog učenika za zadani predmet</w:t>
      </w:r>
    </w:p>
    <w:p w14:paraId="6CCF3948" w14:textId="4F2DF4C3" w:rsidR="000F27B0" w:rsidRDefault="006E74DB" w:rsidP="000F27B0">
      <w:pPr>
        <w:pStyle w:val="ListParagraph"/>
        <w:numPr>
          <w:ilvl w:val="0"/>
          <w:numId w:val="44"/>
        </w:numPr>
      </w:pPr>
      <w:r>
        <w:t>Ako učenik nema odabrani predmet</w:t>
      </w:r>
      <w:r w:rsidR="000F27B0">
        <w:t xml:space="preserve">, </w:t>
      </w:r>
      <w:r w:rsidR="00CD2F19">
        <w:t xml:space="preserve">njegove </w:t>
      </w:r>
      <w:r w:rsidR="000F27B0">
        <w:t>kućice se ne prikazuju.</w:t>
      </w:r>
    </w:p>
    <w:p w14:paraId="248BFA1B" w14:textId="17ECEE09" w:rsidR="0012741D" w:rsidRDefault="000F27B0" w:rsidP="0012741D">
      <w:pPr>
        <w:pStyle w:val="ListParagraph"/>
        <w:numPr>
          <w:ilvl w:val="0"/>
          <w:numId w:val="44"/>
        </w:numPr>
      </w:pPr>
      <w:r>
        <w:t>Desno od naziva razreda prikazuje se kućica s prosjekom razreda. Prelaskom miša preko kućice, ispod se spušta statistika ocjena razreda. Ona sadrži broj pojedinačnih ocjena kakve bi bile da se prosjek predmeta kod učenika zaokruži (prvi stupac) i broj pojedinačnih ocjena za sve ocjene u razredu (drugi stupac). Zatim slijedi ukupan broj ocjena i prosjek ocjena za svaki stupac.</w:t>
      </w:r>
    </w:p>
    <w:p w14:paraId="1C813EC8" w14:textId="77777777" w:rsidR="0012741D" w:rsidRDefault="0012741D" w:rsidP="0012741D"/>
    <w:p w14:paraId="4C6F4687" w14:textId="77777777" w:rsidR="00055B01" w:rsidRDefault="0012741D" w:rsidP="00055B01">
      <w:pPr>
        <w:keepNext/>
        <w:jc w:val="center"/>
      </w:pPr>
      <w:r>
        <w:rPr>
          <w:noProof/>
          <w:lang w:eastAsia="hr-HR"/>
        </w:rPr>
        <w:drawing>
          <wp:inline distT="0" distB="0" distL="0" distR="0" wp14:anchorId="5EEE8F24" wp14:editId="64082F6C">
            <wp:extent cx="6323109" cy="3951944"/>
            <wp:effectExtent l="152400" t="114300" r="135255" b="16319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6332718" cy="3957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20C1AA" w14:textId="2E9C7945" w:rsidR="00CD2F19" w:rsidRDefault="00055B01" w:rsidP="00055B01">
      <w:pPr>
        <w:pStyle w:val="Caption"/>
      </w:pPr>
      <w:bookmarkStart w:id="439" w:name="_Toc52484781"/>
      <w:r>
        <w:t xml:space="preserve">Slika </w:t>
      </w:r>
      <w:fldSimple w:instr=" SEQ Slika \* ARABIC ">
        <w:r w:rsidR="00E26EFF">
          <w:rPr>
            <w:noProof/>
          </w:rPr>
          <w:t>57</w:t>
        </w:r>
      </w:fldSimple>
      <w:r>
        <w:t xml:space="preserve"> – Statistika razreda za nastavnički e-Dnevnik</w:t>
      </w:r>
      <w:bookmarkEnd w:id="439"/>
    </w:p>
    <w:p w14:paraId="3E2C6CD6" w14:textId="77777777" w:rsidR="00055B01" w:rsidRDefault="00055B01" w:rsidP="00055B01"/>
    <w:p w14:paraId="1E9DC863" w14:textId="7A5E3D52" w:rsidR="0012741D" w:rsidRDefault="00055B01" w:rsidP="00055B01">
      <w:pPr>
        <w:jc w:val="left"/>
      </w:pPr>
      <w:r w:rsidRPr="00F86201">
        <w:t>Proširenje</w:t>
      </w:r>
      <w:r>
        <w:t xml:space="preserve"> ne prikuplja podatke niti me izvještava o prometu na web-stranicama e-Dnevnika.</w:t>
      </w:r>
      <w:r>
        <w:br/>
      </w:r>
      <w:r w:rsidRPr="00F86201">
        <w:t>Proširenje</w:t>
      </w:r>
      <w:r>
        <w:t xml:space="preserve"> također ne sprema ili </w:t>
      </w:r>
      <w:proofErr w:type="spellStart"/>
      <w:r>
        <w:t>predmemorira</w:t>
      </w:r>
      <w:proofErr w:type="spellEnd"/>
      <w:r>
        <w:t xml:space="preserve"> niti jedan podatak na računalo.</w:t>
      </w:r>
      <w:r>
        <w:br/>
        <w:t>Svaka radnja, odnosno funkcija, odvija se lokalno i samo na računalu korisnika.</w:t>
      </w:r>
    </w:p>
    <w:p w14:paraId="60C615D4" w14:textId="6A5CB5CB" w:rsidR="004C6E0A" w:rsidRPr="004C6E0A" w:rsidRDefault="00055B01" w:rsidP="0012741D">
      <w:pPr>
        <w:jc w:val="left"/>
        <w:rPr>
          <w:color w:val="0563C1" w:themeColor="hyperlink"/>
          <w:u w:val="single"/>
        </w:rPr>
      </w:pPr>
      <w:r>
        <w:t xml:space="preserve">Repozitorij izvornog koda je javno dostupan </w:t>
      </w:r>
      <w:r w:rsidR="004C6E0A">
        <w:t xml:space="preserve">i provjeren od strane CARNet-a </w:t>
      </w:r>
      <w:r>
        <w:t>na:</w:t>
      </w:r>
      <w:r>
        <w:br/>
      </w:r>
      <w:hyperlink r:id="rId196" w:history="1">
        <w:r w:rsidRPr="00055B01">
          <w:rPr>
            <w:rStyle w:val="Hyperlink"/>
          </w:rPr>
          <w:t>https://github.com/ChrisRoss5/e-Dnevnik-Plus-za-nastavnike</w:t>
        </w:r>
      </w:hyperlink>
    </w:p>
    <w:p w14:paraId="336A402A" w14:textId="7B0D1BE1" w:rsidR="00084CD1" w:rsidRPr="008D1D7C" w:rsidRDefault="00084CD1" w:rsidP="00084CD1">
      <w:pPr>
        <w:pStyle w:val="Heading1"/>
      </w:pPr>
      <w:bookmarkStart w:id="440" w:name="_e-Dnevnik_Plus_za_1"/>
      <w:bookmarkStart w:id="441" w:name="_Toc52484698"/>
      <w:bookmarkEnd w:id="440"/>
      <w:r w:rsidRPr="008D1D7C">
        <w:lastRenderedPageBreak/>
        <w:t>e-Dnevnik Plus za škole</w:t>
      </w:r>
      <w:bookmarkEnd w:id="441"/>
    </w:p>
    <w:p w14:paraId="20D09DDB" w14:textId="02C21404" w:rsidR="00084CD1" w:rsidRPr="008D1D7C" w:rsidRDefault="00AC24AD" w:rsidP="004D699A">
      <w:r w:rsidRPr="008D1D7C">
        <w:rPr>
          <w:noProof/>
          <w:lang w:eastAsia="hr-HR"/>
        </w:rPr>
        <w:drawing>
          <wp:anchor distT="0" distB="0" distL="365760" distR="114300" simplePos="0" relativeHeight="251722240" behindDoc="0" locked="0" layoutInCell="1" allowOverlap="1" wp14:anchorId="6D48A1DF" wp14:editId="5A63065C">
            <wp:simplePos x="0" y="0"/>
            <wp:positionH relativeFrom="margin">
              <wp:align>right</wp:align>
            </wp:positionH>
            <wp:positionV relativeFrom="paragraph">
              <wp:posOffset>175332</wp:posOffset>
            </wp:positionV>
            <wp:extent cx="2130425" cy="3840480"/>
            <wp:effectExtent l="0" t="0" r="3175" b="7620"/>
            <wp:wrapSquare wrapText="bothSides"/>
            <wp:docPr id="50" name="Picture 50" descr="C:\Users\Client\Desktop\skole\info-s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lient\Desktop\skole\info-stup.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130425" cy="3840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722" w:rsidRPr="008D1D7C">
        <w:rPr>
          <w:b/>
          <w:bCs/>
          <w:i/>
          <w:iCs/>
        </w:rPr>
        <w:t xml:space="preserve"> e-Dnevnik Plus za škole</w:t>
      </w:r>
      <w:r w:rsidR="00887722" w:rsidRPr="008D1D7C">
        <w:t xml:space="preserve"> posebna je verzija </w:t>
      </w:r>
      <w:r w:rsidR="00887722" w:rsidRPr="00F86201">
        <w:t>proširenja</w:t>
      </w:r>
      <w:r w:rsidR="00887722" w:rsidRPr="008D1D7C">
        <w:t xml:space="preserve"> </w:t>
      </w:r>
      <w:r w:rsidR="00887722" w:rsidRPr="008D1D7C">
        <w:rPr>
          <w:i/>
          <w:iCs/>
        </w:rPr>
        <w:t>e-Dnevnik Plus</w:t>
      </w:r>
      <w:r w:rsidR="00887722" w:rsidRPr="008D1D7C">
        <w:t xml:space="preserve">, namijenjena svim učenicima unutar njihove osnovne ili srednje škole. </w:t>
      </w:r>
      <w:r w:rsidR="004D699A" w:rsidRPr="008D1D7C">
        <w:t>Cilj je pružiti brz i jednostavan pregled ocjena</w:t>
      </w:r>
      <w:r w:rsidR="00055B01">
        <w:t xml:space="preserve"> </w:t>
      </w:r>
      <w:r w:rsidR="004D699A" w:rsidRPr="008D1D7C">
        <w:t xml:space="preserve">pomoću info-stupova. Uz </w:t>
      </w:r>
      <w:r w:rsidR="00055B01">
        <w:t>većinu</w:t>
      </w:r>
      <w:r w:rsidR="004D699A" w:rsidRPr="008D1D7C">
        <w:t xml:space="preserve"> mogućnosti osnovnog </w:t>
      </w:r>
      <w:r w:rsidR="004D699A" w:rsidRPr="00F86201">
        <w:t>proširenja</w:t>
      </w:r>
      <w:r w:rsidR="004D699A" w:rsidRPr="008D1D7C">
        <w:t>, e-Dnevnik Plus za škole prilagođen je zaslonima osjetljivim na dodir i pruža dodatne razine sigurnosti.</w:t>
      </w:r>
    </w:p>
    <w:p w14:paraId="27E4371D" w14:textId="3E9FFA68" w:rsidR="00084CD1" w:rsidRPr="008D1D7C" w:rsidRDefault="004D2BDF" w:rsidP="004D2BDF">
      <w:pPr>
        <w:pStyle w:val="Heading2"/>
      </w:pPr>
      <w:bookmarkStart w:id="442" w:name="_Toc52484699"/>
      <w:r w:rsidRPr="008D1D7C">
        <w:t>Ideja</w:t>
      </w:r>
      <w:bookmarkEnd w:id="442"/>
    </w:p>
    <w:p w14:paraId="401A4FED" w14:textId="2CEB398D" w:rsidR="004D2BDF" w:rsidRPr="008D1D7C" w:rsidRDefault="00055B01" w:rsidP="00084CD1">
      <w:r w:rsidRPr="008D1D7C">
        <w:rPr>
          <w:noProof/>
          <w:lang w:eastAsia="hr-HR"/>
        </w:rPr>
        <mc:AlternateContent>
          <mc:Choice Requires="wps">
            <w:drawing>
              <wp:anchor distT="0" distB="0" distL="114300" distR="114300" simplePos="0" relativeHeight="251724288" behindDoc="0" locked="0" layoutInCell="1" allowOverlap="1" wp14:anchorId="5D567CAD" wp14:editId="23F7DE00">
                <wp:simplePos x="0" y="0"/>
                <wp:positionH relativeFrom="margin">
                  <wp:align>right</wp:align>
                </wp:positionH>
                <wp:positionV relativeFrom="paragraph">
                  <wp:posOffset>2276475</wp:posOffset>
                </wp:positionV>
                <wp:extent cx="2212340" cy="635"/>
                <wp:effectExtent l="0" t="0" r="0" b="0"/>
                <wp:wrapSquare wrapText="bothSides"/>
                <wp:docPr id="288" name="Text Box 288"/>
                <wp:cNvGraphicFramePr/>
                <a:graphic xmlns:a="http://schemas.openxmlformats.org/drawingml/2006/main">
                  <a:graphicData uri="http://schemas.microsoft.com/office/word/2010/wordprocessingShape">
                    <wps:wsp>
                      <wps:cNvSpPr txBox="1"/>
                      <wps:spPr>
                        <a:xfrm>
                          <a:off x="0" y="0"/>
                          <a:ext cx="2212340" cy="635"/>
                        </a:xfrm>
                        <a:prstGeom prst="rect">
                          <a:avLst/>
                        </a:prstGeom>
                        <a:solidFill>
                          <a:prstClr val="white"/>
                        </a:solidFill>
                        <a:ln>
                          <a:noFill/>
                        </a:ln>
                      </wps:spPr>
                      <wps:txbx>
                        <w:txbxContent>
                          <w:p w14:paraId="5A13374D" w14:textId="4E47A9B4" w:rsidR="00393090" w:rsidRPr="005342F7" w:rsidRDefault="00393090" w:rsidP="005B6A74">
                            <w:pPr>
                              <w:pStyle w:val="Caption"/>
                            </w:pPr>
                            <w:bookmarkStart w:id="443" w:name="_Toc52484782"/>
                            <w:r>
                              <w:t xml:space="preserve">Slika </w:t>
                            </w:r>
                            <w:fldSimple w:instr=" SEQ Slika \* ARABIC ">
                              <w:r>
                                <w:rPr>
                                  <w:noProof/>
                                </w:rPr>
                                <w:t>58</w:t>
                              </w:r>
                            </w:fldSimple>
                            <w:r w:rsidRPr="00B6707D">
                              <w:rPr>
                                <w:noProof/>
                              </w:rPr>
                              <w:t xml:space="preserve"> –</w:t>
                            </w:r>
                            <w:r>
                              <w:rPr>
                                <w:noProof/>
                              </w:rPr>
                              <w:t xml:space="preserve"> </w:t>
                            </w:r>
                            <w:r>
                              <w:t>Info-stup</w:t>
                            </w:r>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67CAD" id="Text Box 288" o:spid="_x0000_s1097" type="#_x0000_t202" style="position:absolute;left:0;text-align:left;margin-left:123pt;margin-top:179.25pt;width:174.2pt;height:.05pt;z-index:251724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" stroked="f">
                <v:textbox style="mso-fit-shape-to-text:t" inset="0,0,0,0">
                  <w:txbxContent>
                    <w:p w14:paraId="5A13374D" w14:textId="4E47A9B4" w:rsidR="00393090" w:rsidRPr="005342F7" w:rsidRDefault="00393090" w:rsidP="005B6A74">
                      <w:pPr>
                        <w:pStyle w:val="Caption"/>
                      </w:pPr>
                      <w:bookmarkStart w:id="444" w:name="_Toc52484782"/>
                      <w:r>
                        <w:t xml:space="preserve">Slika </w:t>
                      </w:r>
                      <w:fldSimple w:instr=" SEQ Slika \* ARABIC ">
                        <w:r>
                          <w:rPr>
                            <w:noProof/>
                          </w:rPr>
                          <w:t>58</w:t>
                        </w:r>
                      </w:fldSimple>
                      <w:r w:rsidRPr="00B6707D">
                        <w:rPr>
                          <w:noProof/>
                        </w:rPr>
                        <w:t xml:space="preserve"> –</w:t>
                      </w:r>
                      <w:r>
                        <w:rPr>
                          <w:noProof/>
                        </w:rPr>
                        <w:t xml:space="preserve"> </w:t>
                      </w:r>
                      <w:r>
                        <w:t>Info-stup</w:t>
                      </w:r>
                      <w:bookmarkEnd w:id="444"/>
                    </w:p>
                  </w:txbxContent>
                </v:textbox>
                <w10:wrap type="square" anchorx="margin"/>
              </v:shape>
            </w:pict>
          </mc:Fallback>
        </mc:AlternateContent>
      </w:r>
      <w:r w:rsidR="00887722" w:rsidRPr="008D1D7C">
        <w:rPr>
          <w:sz w:val="23"/>
        </w:rPr>
        <w:t>Učenici prilikom upisa u školu dobivaju člansku iskaznicu za posuđivanje knjiga u školskoj knjižnici. Iskaznica je plastična identifikacijska kartica (u daljnjem tekstu: ID kartica), poput kreditne kartice ili osobne iskaznice, s  ugrađenim RFID čipom, koji sadrži kriptirane podatke o korisniku kartice, potrebne za prijavu u e-Dnevnik. U školi se nalazi jedan ili više info-stupova. Na njima učenici mogu registrirati svoju karticu (člansku iskaznicu) i potom je koristiti za buduće prijave u e-Dnevnik Plus za škole, koji je instaliran na istim info-stupovima. Potrebno je prisloniti karticu ispod ekrana kako bi se učenik prijavio u e-Dnevnik. Tada, pomoću zaslona na dodir, učenik može brzo i jednostavno pregledati svoje ocjene</w:t>
      </w:r>
      <w:r>
        <w:rPr>
          <w:sz w:val="23"/>
        </w:rPr>
        <w:t xml:space="preserve"> te druge novosti u e-Dnevniku</w:t>
      </w:r>
      <w:r w:rsidR="00084CD1" w:rsidRPr="008D1D7C">
        <w:t>.</w:t>
      </w:r>
    </w:p>
    <w:p w14:paraId="3DE33D54" w14:textId="5F57231F" w:rsidR="004D2BDF" w:rsidRPr="008D1D7C" w:rsidRDefault="0078076A" w:rsidP="004D2BDF">
      <w:pPr>
        <w:pStyle w:val="Heading2"/>
      </w:pPr>
      <w:bookmarkStart w:id="445" w:name="_Toc52484700"/>
      <w:r w:rsidRPr="008D1D7C">
        <w:t>Dijelovi</w:t>
      </w:r>
      <w:bookmarkEnd w:id="445"/>
    </w:p>
    <w:p w14:paraId="089FAF84" w14:textId="7C82B0A9" w:rsidR="00AE29BF" w:rsidRPr="008D1D7C" w:rsidRDefault="000D5AB6" w:rsidP="0089015A">
      <w:r w:rsidRPr="008D1D7C">
        <w:t xml:space="preserve">Kako bi </w:t>
      </w:r>
      <w:r w:rsidR="005870DF" w:rsidRPr="008D1D7C">
        <w:t xml:space="preserve">cijeli </w:t>
      </w:r>
      <w:r w:rsidRPr="008D1D7C">
        <w:t>sustav funkcionirao, potrebni su sljedeći</w:t>
      </w:r>
      <w:r w:rsidR="00933813" w:rsidRPr="008D1D7C">
        <w:t xml:space="preserve"> </w:t>
      </w:r>
      <w:r w:rsidR="005870DF" w:rsidRPr="008D1D7C">
        <w:t>dijelovi</w:t>
      </w:r>
      <w:r w:rsidR="00E06C7B" w:rsidRPr="008D1D7C">
        <w:t>:</w:t>
      </w:r>
    </w:p>
    <w:p w14:paraId="51F9E4C6" w14:textId="2178B7E9" w:rsidR="00933813" w:rsidRPr="008D1D7C" w:rsidRDefault="00055B01" w:rsidP="00AE29BF">
      <w:pPr>
        <w:rPr>
          <w:b/>
        </w:rPr>
      </w:pPr>
      <w:r w:rsidRPr="008D1D7C">
        <w:rPr>
          <w:b/>
          <w:noProof/>
          <w:lang w:eastAsia="hr-HR"/>
        </w:rPr>
        <mc:AlternateContent>
          <mc:Choice Requires="wpg">
            <w:drawing>
              <wp:anchor distT="0" distB="0" distL="114300" distR="114300" simplePos="0" relativeHeight="251723264" behindDoc="0" locked="0" layoutInCell="1" allowOverlap="1" wp14:anchorId="3C4DDA33" wp14:editId="770C7306">
                <wp:simplePos x="0" y="0"/>
                <wp:positionH relativeFrom="margin">
                  <wp:align>right</wp:align>
                </wp:positionH>
                <wp:positionV relativeFrom="paragraph">
                  <wp:posOffset>84563</wp:posOffset>
                </wp:positionV>
                <wp:extent cx="2379980" cy="1569720"/>
                <wp:effectExtent l="0" t="0" r="1270" b="0"/>
                <wp:wrapSquare wrapText="bothSides"/>
                <wp:docPr id="289" name="Group 289"/>
                <wp:cNvGraphicFramePr/>
                <a:graphic xmlns:a="http://schemas.openxmlformats.org/drawingml/2006/main">
                  <a:graphicData uri="http://schemas.microsoft.com/office/word/2010/wordprocessingGroup">
                    <wpg:wgp>
                      <wpg:cNvGrpSpPr/>
                      <wpg:grpSpPr>
                        <a:xfrm>
                          <a:off x="0" y="0"/>
                          <a:ext cx="2379980" cy="1569720"/>
                          <a:chOff x="0" y="0"/>
                          <a:chExt cx="2379980" cy="1569720"/>
                        </a:xfrm>
                      </wpg:grpSpPr>
                      <pic:pic xmlns:pic="http://schemas.openxmlformats.org/drawingml/2006/picture">
                        <pic:nvPicPr>
                          <pic:cNvPr id="58" name="Picture 58" descr="Slikovni rezultat za rfid tag"/>
                          <pic:cNvPicPr>
                            <a:picLocks noChangeAspect="1"/>
                          </pic:cNvPicPr>
                        </pic:nvPicPr>
                        <pic:blipFill rotWithShape="1">
                          <a:blip r:embed="rId198" cstate="print">
                            <a:extLst>
                              <a:ext uri="{28A0092B-C50C-407E-A947-70E740481C1C}">
                                <a14:useLocalDpi xmlns:a14="http://schemas.microsoft.com/office/drawing/2010/main" val="0"/>
                              </a:ext>
                            </a:extLst>
                          </a:blip>
                          <a:srcRect b="12667"/>
                          <a:stretch/>
                        </pic:blipFill>
                        <pic:spPr bwMode="auto">
                          <a:xfrm rot="10800000" flipV="1">
                            <a:off x="0" y="563880"/>
                            <a:ext cx="1143000" cy="998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 name="Picture 63" descr="Slikovni rezultat za rfid card"/>
                          <pic:cNvPicPr>
                            <a:picLocks noChangeAspect="1"/>
                          </pic:cNvPicPr>
                        </pic:nvPicPr>
                        <pic:blipFill rotWithShape="1">
                          <a:blip r:embed="rId199">
                            <a:extLst>
                              <a:ext uri="{28A0092B-C50C-407E-A947-70E740481C1C}">
                                <a14:useLocalDpi xmlns:a14="http://schemas.microsoft.com/office/drawing/2010/main" val="0"/>
                              </a:ext>
                            </a:extLst>
                          </a:blip>
                          <a:srcRect l="12745" r="8333" b="7277"/>
                          <a:stretch/>
                        </pic:blipFill>
                        <pic:spPr bwMode="auto">
                          <a:xfrm>
                            <a:off x="1043940" y="0"/>
                            <a:ext cx="1336040" cy="15697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http://schemas.microsoft.com/office/word/2018/wordml" xmlns:w16cex="http://schemas.microsoft.com/office/word/2018/wordml/cex">
            <w:pict>
              <v:group w14:anchorId="22D0730F" id="Group 289" o:spid="_x0000_s1026" style="position:absolute;margin-left:136.2pt;margin-top:6.65pt;width:187.4pt;height:123.6pt;z-index:251723264;mso-position-horizontal:right;mso-position-horizontal-relative:margin" coordsize="23799,156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&#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">
                <v:shape id="Picture 58" o:spid="_x0000_s1027" type="#_x0000_t75" alt="Slikovni rezultat za rfid tag" style="position:absolute;top:5638;width:11430;height:9983;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">
                  <v:imagedata r:id="rId202" o:title="Slikovni rezultat za rfid tag" cropbottom="8301f"/>
                </v:shape>
                <v:shape id="Picture 63" o:spid="_x0000_s1028" type="#_x0000_t75" alt="Slikovni rezultat za rfid card" style="position:absolute;left:10439;width:13360;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">
                  <v:imagedata r:id="rId203" o:title="Slikovni rezultat za rfid card" cropbottom="4769f" cropleft="8353f" cropright="5461f"/>
                </v:shape>
                <w10:wrap type="square" anchorx="margin"/>
              </v:group>
            </w:pict>
          </mc:Fallback>
        </mc:AlternateContent>
      </w:r>
      <w:r w:rsidR="00E06C7B" w:rsidRPr="008D1D7C">
        <w:rPr>
          <w:b/>
        </w:rPr>
        <w:br/>
      </w:r>
      <w:r w:rsidR="00AE29BF" w:rsidRPr="008D1D7C">
        <w:rPr>
          <w:b/>
        </w:rPr>
        <w:t>HARDVER:</w:t>
      </w:r>
      <w:r w:rsidR="005B6A74" w:rsidRPr="008D1D7C">
        <w:t xml:space="preserve"> </w:t>
      </w:r>
    </w:p>
    <w:p w14:paraId="3A8F7359" w14:textId="1CB3C0CC" w:rsidR="005870DF" w:rsidRPr="008D1D7C" w:rsidRDefault="00446A34" w:rsidP="00507DBF">
      <w:pPr>
        <w:pStyle w:val="ListParagraph"/>
        <w:numPr>
          <w:ilvl w:val="0"/>
          <w:numId w:val="31"/>
        </w:numPr>
      </w:pPr>
      <w:r w:rsidRPr="008D1D7C">
        <w:rPr>
          <w:b/>
        </w:rPr>
        <w:t>Info stup</w:t>
      </w:r>
      <w:r w:rsidR="005870DF" w:rsidRPr="008D1D7C">
        <w:t xml:space="preserve"> s </w:t>
      </w:r>
      <w:r w:rsidR="005870DF" w:rsidRPr="008D1D7C">
        <w:rPr>
          <w:b/>
        </w:rPr>
        <w:t>računalom</w:t>
      </w:r>
      <w:r w:rsidR="005870DF" w:rsidRPr="008D1D7C">
        <w:t xml:space="preserve"> i </w:t>
      </w:r>
      <w:r w:rsidR="005870DF" w:rsidRPr="008D1D7C">
        <w:rPr>
          <w:b/>
        </w:rPr>
        <w:t>zaslonom</w:t>
      </w:r>
      <w:r w:rsidR="005870DF" w:rsidRPr="008D1D7C">
        <w:t xml:space="preserve"> osjetljivim na dodir</w:t>
      </w:r>
    </w:p>
    <w:p w14:paraId="47D0449C" w14:textId="3FA11393" w:rsidR="005870DF" w:rsidRPr="008D1D7C" w:rsidRDefault="005870DF" w:rsidP="00507DBF">
      <w:pPr>
        <w:pStyle w:val="ListParagraph"/>
        <w:numPr>
          <w:ilvl w:val="0"/>
          <w:numId w:val="31"/>
        </w:numPr>
      </w:pPr>
      <w:r w:rsidRPr="008D1D7C">
        <w:rPr>
          <w:b/>
        </w:rPr>
        <w:t>Kartic</w:t>
      </w:r>
      <w:r w:rsidR="00933813" w:rsidRPr="008D1D7C">
        <w:rPr>
          <w:b/>
        </w:rPr>
        <w:t>a</w:t>
      </w:r>
      <w:r w:rsidRPr="008D1D7C">
        <w:t xml:space="preserve"> koj</w:t>
      </w:r>
      <w:r w:rsidR="00933813" w:rsidRPr="008D1D7C">
        <w:t>a ima</w:t>
      </w:r>
      <w:r w:rsidR="00887722" w:rsidRPr="008D1D7C">
        <w:t xml:space="preserve"> ugrađen</w:t>
      </w:r>
      <w:r w:rsidRPr="008D1D7C">
        <w:t xml:space="preserve"> </w:t>
      </w:r>
      <w:r w:rsidRPr="008D1D7C">
        <w:rPr>
          <w:b/>
        </w:rPr>
        <w:t xml:space="preserve">RFID </w:t>
      </w:r>
      <w:r w:rsidR="00887722" w:rsidRPr="008D1D7C">
        <w:rPr>
          <w:b/>
        </w:rPr>
        <w:t>čip</w:t>
      </w:r>
    </w:p>
    <w:p w14:paraId="3763FE0A" w14:textId="6799D09C" w:rsidR="00AE29BF" w:rsidRPr="008D1D7C" w:rsidRDefault="005870DF" w:rsidP="00507DBF">
      <w:pPr>
        <w:pStyle w:val="ListParagraph"/>
        <w:numPr>
          <w:ilvl w:val="0"/>
          <w:numId w:val="31"/>
        </w:numPr>
        <w:jc w:val="left"/>
      </w:pPr>
      <w:r w:rsidRPr="008D1D7C">
        <w:rPr>
          <w:b/>
        </w:rPr>
        <w:t>Arduino</w:t>
      </w:r>
      <w:r w:rsidRPr="008D1D7C">
        <w:t xml:space="preserve"> pločica</w:t>
      </w:r>
      <w:r w:rsidR="00574BCA" w:rsidRPr="008D1D7C">
        <w:t>,</w:t>
      </w:r>
      <w:r w:rsidR="00933813" w:rsidRPr="008D1D7C">
        <w:t xml:space="preserve"> </w:t>
      </w:r>
      <w:r w:rsidR="00AC24AD" w:rsidRPr="008D1D7C">
        <w:rPr>
          <w:b/>
        </w:rPr>
        <w:t>RFID-</w:t>
      </w:r>
      <w:r w:rsidR="00933813" w:rsidRPr="008D1D7C">
        <w:rPr>
          <w:b/>
        </w:rPr>
        <w:t>RC522</w:t>
      </w:r>
      <w:r w:rsidR="00933813" w:rsidRPr="008D1D7C">
        <w:t xml:space="preserve"> čitač</w:t>
      </w:r>
      <w:r w:rsidR="00A87FC8" w:rsidRPr="008D1D7C">
        <w:t>,</w:t>
      </w:r>
      <w:r w:rsidR="00574BCA" w:rsidRPr="008D1D7C">
        <w:t xml:space="preserve"> </w:t>
      </w:r>
      <w:r w:rsidR="00574BCA" w:rsidRPr="008D1D7C">
        <w:rPr>
          <w:b/>
        </w:rPr>
        <w:t xml:space="preserve">7 </w:t>
      </w:r>
      <w:r w:rsidR="00A87FC8" w:rsidRPr="008D1D7C">
        <w:rPr>
          <w:b/>
        </w:rPr>
        <w:t>konektora</w:t>
      </w:r>
      <w:r w:rsidR="007F7995" w:rsidRPr="008D1D7C">
        <w:rPr>
          <w:b/>
        </w:rPr>
        <w:t xml:space="preserve"> s </w:t>
      </w:r>
      <w:r w:rsidR="000C3C56" w:rsidRPr="008D1D7C">
        <w:rPr>
          <w:b/>
        </w:rPr>
        <w:br/>
      </w:r>
      <w:r w:rsidR="007F7995" w:rsidRPr="008D1D7C">
        <w:rPr>
          <w:b/>
        </w:rPr>
        <w:t>muško-ženskim utorima</w:t>
      </w:r>
      <w:r w:rsidR="00A87FC8" w:rsidRPr="008D1D7C">
        <w:rPr>
          <w:b/>
        </w:rPr>
        <w:t xml:space="preserve"> </w:t>
      </w:r>
      <w:r w:rsidR="00A87FC8" w:rsidRPr="008D1D7C">
        <w:t xml:space="preserve">i </w:t>
      </w:r>
      <w:r w:rsidR="00A87FC8" w:rsidRPr="008D1D7C">
        <w:rPr>
          <w:b/>
        </w:rPr>
        <w:t>USB kabel</w:t>
      </w:r>
    </w:p>
    <w:p w14:paraId="22329733" w14:textId="77777777" w:rsidR="00055B01" w:rsidRDefault="00055B01" w:rsidP="00AE29BF">
      <w:pPr>
        <w:rPr>
          <w:b/>
        </w:rPr>
      </w:pPr>
    </w:p>
    <w:p w14:paraId="53A0346E" w14:textId="61DEA16F" w:rsidR="00055B01" w:rsidRDefault="00055B01" w:rsidP="00AE29BF">
      <w:pPr>
        <w:rPr>
          <w:b/>
        </w:rPr>
      </w:pPr>
      <w:r w:rsidRPr="008D1D7C">
        <w:rPr>
          <w:noProof/>
          <w:lang w:eastAsia="hr-HR"/>
        </w:rPr>
        <mc:AlternateContent>
          <mc:Choice Requires="wps">
            <w:drawing>
              <wp:anchor distT="0" distB="0" distL="114300" distR="114300" simplePos="0" relativeHeight="251725312" behindDoc="0" locked="0" layoutInCell="1" allowOverlap="1" wp14:anchorId="13001D26" wp14:editId="33A5A2E5">
                <wp:simplePos x="0" y="0"/>
                <wp:positionH relativeFrom="margin">
                  <wp:align>right</wp:align>
                </wp:positionH>
                <wp:positionV relativeFrom="paragraph">
                  <wp:posOffset>142803</wp:posOffset>
                </wp:positionV>
                <wp:extent cx="2379980" cy="635"/>
                <wp:effectExtent l="0" t="0" r="1270" b="0"/>
                <wp:wrapSquare wrapText="bothSides"/>
                <wp:docPr id="295" name="Text Box 295"/>
                <wp:cNvGraphicFramePr/>
                <a:graphic xmlns:a="http://schemas.openxmlformats.org/drawingml/2006/main">
                  <a:graphicData uri="http://schemas.microsoft.com/office/word/2010/wordprocessingShape">
                    <wps:wsp>
                      <wps:cNvSpPr txBox="1"/>
                      <wps:spPr>
                        <a:xfrm>
                          <a:off x="0" y="0"/>
                          <a:ext cx="2379980" cy="635"/>
                        </a:xfrm>
                        <a:prstGeom prst="rect">
                          <a:avLst/>
                        </a:prstGeom>
                        <a:solidFill>
                          <a:prstClr val="white"/>
                        </a:solidFill>
                        <a:ln>
                          <a:noFill/>
                        </a:ln>
                      </wps:spPr>
                      <wps:txbx>
                        <w:txbxContent>
                          <w:p w14:paraId="10CB01A2" w14:textId="4BF12E5B" w:rsidR="00393090" w:rsidRPr="00187E05" w:rsidRDefault="00393090" w:rsidP="00E06C7B">
                            <w:pPr>
                              <w:pStyle w:val="Caption"/>
                              <w:rPr>
                                <w:b/>
                                <w:noProof/>
                              </w:rPr>
                            </w:pPr>
                            <w:bookmarkStart w:id="446" w:name="_Toc52484783"/>
                            <w:r>
                              <w:t xml:space="preserve">Slika </w:t>
                            </w:r>
                            <w:fldSimple w:instr=" SEQ Slika \* ARABIC ">
                              <w:r>
                                <w:rPr>
                                  <w:noProof/>
                                </w:rPr>
                                <w:t>59</w:t>
                              </w:r>
                            </w:fldSimple>
                            <w:r w:rsidRPr="00B6707D">
                              <w:rPr>
                                <w:noProof/>
                              </w:rPr>
                              <w:t xml:space="preserve"> –</w:t>
                            </w:r>
                            <w:r>
                              <w:rPr>
                                <w:noProof/>
                              </w:rPr>
                              <w:t xml:space="preserve"> </w:t>
                            </w:r>
                            <w:r>
                              <w:t>RFID token i kartica</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01D26" id="Text Box 295" o:spid="_x0000_s1098" type="#_x0000_t202" style="position:absolute;left:0;text-align:left;margin-left:136.2pt;margin-top:11.25pt;width:187.4pt;height:.05pt;z-index:251725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" stroked="f">
                <v:textbox style="mso-fit-shape-to-text:t" inset="0,0,0,0">
                  <w:txbxContent>
                    <w:p w14:paraId="10CB01A2" w14:textId="4BF12E5B" w:rsidR="00393090" w:rsidRPr="00187E05" w:rsidRDefault="00393090" w:rsidP="00E06C7B">
                      <w:pPr>
                        <w:pStyle w:val="Caption"/>
                        <w:rPr>
                          <w:b/>
                          <w:noProof/>
                        </w:rPr>
                      </w:pPr>
                      <w:bookmarkStart w:id="447" w:name="_Toc52484783"/>
                      <w:r>
                        <w:t xml:space="preserve">Slika </w:t>
                      </w:r>
                      <w:fldSimple w:instr=" SEQ Slika \* ARABIC ">
                        <w:r>
                          <w:rPr>
                            <w:noProof/>
                          </w:rPr>
                          <w:t>59</w:t>
                        </w:r>
                      </w:fldSimple>
                      <w:r w:rsidRPr="00B6707D">
                        <w:rPr>
                          <w:noProof/>
                        </w:rPr>
                        <w:t xml:space="preserve"> –</w:t>
                      </w:r>
                      <w:r>
                        <w:rPr>
                          <w:noProof/>
                        </w:rPr>
                        <w:t xml:space="preserve"> </w:t>
                      </w:r>
                      <w:r>
                        <w:t>RFID token i kartica</w:t>
                      </w:r>
                      <w:bookmarkEnd w:id="447"/>
                    </w:p>
                  </w:txbxContent>
                </v:textbox>
                <w10:wrap type="square" anchorx="margin"/>
              </v:shape>
            </w:pict>
          </mc:Fallback>
        </mc:AlternateContent>
      </w:r>
    </w:p>
    <w:p w14:paraId="0BA6B340" w14:textId="57EAB2EA" w:rsidR="00055B01" w:rsidRDefault="00055B01" w:rsidP="00AE29BF">
      <w:pPr>
        <w:rPr>
          <w:b/>
        </w:rPr>
      </w:pPr>
    </w:p>
    <w:p w14:paraId="67FA398A" w14:textId="58F41C66" w:rsidR="00933813" w:rsidRPr="008D1D7C" w:rsidRDefault="00E06C7B" w:rsidP="00AE29BF">
      <w:pPr>
        <w:rPr>
          <w:b/>
        </w:rPr>
      </w:pPr>
      <w:r w:rsidRPr="008D1D7C">
        <w:rPr>
          <w:b/>
        </w:rPr>
        <w:lastRenderedPageBreak/>
        <w:br/>
      </w:r>
      <w:r w:rsidR="00AE29BF" w:rsidRPr="008D1D7C">
        <w:rPr>
          <w:b/>
        </w:rPr>
        <w:t>SOFTVER:</w:t>
      </w:r>
    </w:p>
    <w:p w14:paraId="6715BF21" w14:textId="1E23BF84" w:rsidR="00933813" w:rsidRPr="008D1D7C" w:rsidRDefault="00933813" w:rsidP="00507DBF">
      <w:pPr>
        <w:pStyle w:val="ListParagraph"/>
        <w:numPr>
          <w:ilvl w:val="0"/>
          <w:numId w:val="32"/>
        </w:numPr>
      </w:pPr>
      <w:r w:rsidRPr="008D1D7C">
        <w:rPr>
          <w:b/>
        </w:rPr>
        <w:t>Chrome</w:t>
      </w:r>
      <w:r w:rsidRPr="008D1D7C">
        <w:t xml:space="preserve"> </w:t>
      </w:r>
      <w:r w:rsidRPr="008D1D7C">
        <w:rPr>
          <w:b/>
        </w:rPr>
        <w:t>preglednik</w:t>
      </w:r>
    </w:p>
    <w:p w14:paraId="45879FA2" w14:textId="43AF7513" w:rsidR="00933813" w:rsidRPr="008D1D7C" w:rsidRDefault="00933813" w:rsidP="00507DBF">
      <w:pPr>
        <w:pStyle w:val="ListParagraph"/>
        <w:numPr>
          <w:ilvl w:val="0"/>
          <w:numId w:val="32"/>
        </w:numPr>
      </w:pPr>
      <w:r w:rsidRPr="008D1D7C">
        <w:rPr>
          <w:b/>
        </w:rPr>
        <w:t>e-Dnevnik Plus za škole</w:t>
      </w:r>
      <w:r w:rsidRPr="008D1D7C">
        <w:t xml:space="preserve"> (Chrome </w:t>
      </w:r>
      <w:r w:rsidRPr="00F86201">
        <w:t>proširenje</w:t>
      </w:r>
      <w:r w:rsidRPr="008D1D7C">
        <w:t>)</w:t>
      </w:r>
      <w:r w:rsidR="005B6A74" w:rsidRPr="008D1D7C">
        <w:t xml:space="preserve"> </w:t>
      </w:r>
    </w:p>
    <w:p w14:paraId="45AE3CDE" w14:textId="5D65764C" w:rsidR="00933813" w:rsidRPr="008D1D7C" w:rsidRDefault="00933813" w:rsidP="00507DBF">
      <w:pPr>
        <w:pStyle w:val="ListParagraph"/>
        <w:numPr>
          <w:ilvl w:val="0"/>
          <w:numId w:val="32"/>
        </w:numPr>
      </w:pPr>
      <w:r w:rsidRPr="008D1D7C">
        <w:rPr>
          <w:b/>
        </w:rPr>
        <w:t>e-Dnevnik Plus API</w:t>
      </w:r>
      <w:r w:rsidRPr="008D1D7C">
        <w:t xml:space="preserve"> (Chrome aplikacija)</w:t>
      </w:r>
    </w:p>
    <w:p w14:paraId="1454E73F" w14:textId="4EDB2EBF" w:rsidR="007F7995" w:rsidRPr="008D1D7C" w:rsidRDefault="009E0B23" w:rsidP="00507DBF">
      <w:pPr>
        <w:pStyle w:val="ListParagraph"/>
        <w:numPr>
          <w:ilvl w:val="0"/>
          <w:numId w:val="32"/>
        </w:numPr>
      </w:pPr>
      <w:r w:rsidRPr="008D1D7C">
        <w:rPr>
          <w:b/>
        </w:rPr>
        <w:t>Arduino program</w:t>
      </w:r>
    </w:p>
    <w:p w14:paraId="18451EC9" w14:textId="08F9CFBE" w:rsidR="007F7995" w:rsidRPr="008D1D7C" w:rsidRDefault="007F7995" w:rsidP="007F7995">
      <w:pPr>
        <w:pStyle w:val="Heading2"/>
      </w:pPr>
      <w:bookmarkStart w:id="448" w:name="_Toc52484701"/>
      <w:r w:rsidRPr="008D1D7C">
        <w:t>Instalacija</w:t>
      </w:r>
      <w:bookmarkEnd w:id="448"/>
    </w:p>
    <w:p w14:paraId="2862F484" w14:textId="56A07CB3" w:rsidR="007F7995" w:rsidRDefault="00887722" w:rsidP="007F7995">
      <w:r w:rsidRPr="008D1D7C">
        <w:t>Instalacija, hardverska i softverska, izvršava se u manje od deset minuta. Počevši od hardvera, potrebno je povezati RFID-RC522 čitač s Arduino pločicom pomoću sedam žica. Ženski utori ulaze u čitač, a muški u Arduino. Pločice se povezuju na ovaj način</w:t>
      </w:r>
      <w:r w:rsidR="007F7995" w:rsidRPr="008D1D7C">
        <w:t>:</w:t>
      </w:r>
    </w:p>
    <w:p w14:paraId="65DCC3F4" w14:textId="16114362" w:rsidR="00651E8D" w:rsidRPr="008D1D7C" w:rsidRDefault="00523663" w:rsidP="007F7995">
      <w:r w:rsidRPr="008D1D7C">
        <w:rPr>
          <w:noProof/>
          <w:lang w:eastAsia="hr-HR"/>
        </w:rPr>
        <mc:AlternateContent>
          <mc:Choice Requires="wpg">
            <w:drawing>
              <wp:anchor distT="0" distB="0" distL="114300" distR="114300" simplePos="0" relativeHeight="251716096" behindDoc="0" locked="0" layoutInCell="1" allowOverlap="1" wp14:anchorId="6A564538" wp14:editId="7466EC73">
                <wp:simplePos x="0" y="0"/>
                <wp:positionH relativeFrom="margin">
                  <wp:align>center</wp:align>
                </wp:positionH>
                <wp:positionV relativeFrom="paragraph">
                  <wp:posOffset>158582</wp:posOffset>
                </wp:positionV>
                <wp:extent cx="5978031" cy="2590429"/>
                <wp:effectExtent l="0" t="0" r="3810" b="635"/>
                <wp:wrapNone/>
                <wp:docPr id="25" name="Group 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78031" cy="2590429"/>
                          <a:chOff x="0" y="0"/>
                          <a:chExt cx="6480810" cy="2807970"/>
                        </a:xfrm>
                      </wpg:grpSpPr>
                      <pic:pic xmlns:pic="http://schemas.openxmlformats.org/drawingml/2006/picture">
                        <pic:nvPicPr>
                          <pic:cNvPr id="7" name="Picture 7" descr="Slikovni rezultat za mfrc522 connection with arduino"/>
                          <pic:cNvPicPr>
                            <a:picLocks noChangeAspect="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480810" cy="2807970"/>
                          </a:xfrm>
                          <a:prstGeom prst="rect">
                            <a:avLst/>
                          </a:prstGeom>
                          <a:noFill/>
                          <a:ln>
                            <a:noFill/>
                          </a:ln>
                        </pic:spPr>
                      </pic:pic>
                      <wps:wsp>
                        <wps:cNvPr id="23" name="Text Box 2"/>
                        <wps:cNvSpPr txBox="1">
                          <a:spLocks noChangeArrowheads="1"/>
                        </wps:cNvSpPr>
                        <wps:spPr bwMode="auto">
                          <a:xfrm>
                            <a:off x="1397000" y="1847850"/>
                            <a:ext cx="1276350" cy="190500"/>
                          </a:xfrm>
                          <a:prstGeom prst="rect">
                            <a:avLst/>
                          </a:prstGeom>
                          <a:solidFill>
                            <a:srgbClr val="333333"/>
                          </a:solidFill>
                          <a:ln w="9525">
                            <a:noFill/>
                            <a:miter lim="800000"/>
                            <a:headEnd/>
                            <a:tailEnd/>
                          </a:ln>
                        </wps:spPr>
                        <wps:txbx>
                          <w:txbxContent>
                            <w:p w14:paraId="7E33C148" w14:textId="4C35F265" w:rsidR="00393090" w:rsidRDefault="0039309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A564538" id="Group 25" o:spid="_x0000_s1099" style="position:absolute;left:0;text-align:left;margin-left:0;margin-top:12.5pt;width:470.7pt;height:203.95pt;z-index:251716096;mso-position-horizontal:center;mso-position-horizontal-relative:margin;mso-width-relative:margin;mso-height-relative:margin" coordsize="64808,280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">
                <o:lock v:ext="edit" aspectratio="t"/>
                <v:shape id="Picture 7" o:spid="_x0000_s1100" type="#_x0000_t75" alt="Slikovni rezultat za mfrc522 connection with arduino" style="position:absolute;width:64808;height:28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">
                  <v:imagedata r:id="rId205" o:title="Slikovni rezultat za mfrc522 connection with arduino"/>
                </v:shape>
                <v:shape id="_x0000_s1101" type="#_x0000_t202" style="position:absolute;left:13970;top:18478;width:127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" fillcolor="#333" stroked="f">
                  <v:textbox>
                    <w:txbxContent>
                      <w:p w14:paraId="7E33C148" w14:textId="4C35F265" w:rsidR="00393090" w:rsidRDefault="00393090"/>
                    </w:txbxContent>
                  </v:textbox>
                </v:shape>
                <w10:wrap anchorx="margin"/>
              </v:group>
            </w:pict>
          </mc:Fallback>
        </mc:AlternateContent>
      </w:r>
    </w:p>
    <w:p w14:paraId="2A559072" w14:textId="3A4221A3" w:rsidR="00E12D5C" w:rsidRPr="008D1D7C" w:rsidRDefault="00E12D5C" w:rsidP="007F7995"/>
    <w:p w14:paraId="279AF691" w14:textId="0A47F84D" w:rsidR="00F046D0" w:rsidRPr="008D1D7C" w:rsidRDefault="00F046D0" w:rsidP="007F7995"/>
    <w:p w14:paraId="124EBD7B" w14:textId="0E583984" w:rsidR="00F046D0" w:rsidRPr="008D1D7C" w:rsidRDefault="00F046D0" w:rsidP="007F7995"/>
    <w:p w14:paraId="33E64557" w14:textId="77777777" w:rsidR="00F046D0" w:rsidRPr="008D1D7C" w:rsidRDefault="00F046D0" w:rsidP="007F7995"/>
    <w:p w14:paraId="17EE5370" w14:textId="6E48F069" w:rsidR="007F7995" w:rsidRPr="008D1D7C" w:rsidRDefault="007F7995" w:rsidP="007F7995"/>
    <w:p w14:paraId="19AF4964" w14:textId="13481B94" w:rsidR="00E12D5C" w:rsidRPr="008D1D7C" w:rsidRDefault="000D5AB6" w:rsidP="0089015A">
      <w:r w:rsidRPr="008D1D7C">
        <w:t xml:space="preserve"> </w:t>
      </w:r>
    </w:p>
    <w:p w14:paraId="5056C538" w14:textId="1BFB1975" w:rsidR="00F046D0" w:rsidRPr="008D1D7C" w:rsidRDefault="00F046D0" w:rsidP="0089015A"/>
    <w:p w14:paraId="0B0C4D63" w14:textId="21F37D2C" w:rsidR="00F046D0" w:rsidRPr="008D1D7C" w:rsidRDefault="00F046D0" w:rsidP="0089015A"/>
    <w:p w14:paraId="00B1E6C7" w14:textId="4A640B62" w:rsidR="00F046D0" w:rsidRPr="008D1D7C" w:rsidRDefault="00F046D0" w:rsidP="0089015A"/>
    <w:p w14:paraId="72D1FDFB" w14:textId="6D0E8868" w:rsidR="00523663" w:rsidRDefault="00055B01" w:rsidP="0089015A">
      <w:r>
        <w:t>ž</w:t>
      </w:r>
      <w:r w:rsidRPr="008D1D7C">
        <w:rPr>
          <w:noProof/>
          <w:lang w:eastAsia="hr-HR"/>
        </w:rPr>
        <mc:AlternateContent>
          <mc:Choice Requires="wps">
            <w:drawing>
              <wp:anchor distT="0" distB="0" distL="114300" distR="114300" simplePos="0" relativeHeight="251719168" behindDoc="0" locked="0" layoutInCell="1" allowOverlap="1" wp14:anchorId="130F00B8" wp14:editId="2B8A0000">
                <wp:simplePos x="0" y="0"/>
                <wp:positionH relativeFrom="margin">
                  <wp:align>right</wp:align>
                </wp:positionH>
                <wp:positionV relativeFrom="paragraph">
                  <wp:posOffset>4445</wp:posOffset>
                </wp:positionV>
                <wp:extent cx="6480810"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67BD820B" w14:textId="1036E994" w:rsidR="00393090" w:rsidRPr="001723A3" w:rsidRDefault="00393090" w:rsidP="00B36A54">
                            <w:pPr>
                              <w:pStyle w:val="Caption"/>
                              <w:rPr>
                                <w:noProof/>
                              </w:rPr>
                            </w:pPr>
                            <w:bookmarkStart w:id="449" w:name="_Toc52484784"/>
                            <w:r>
                              <w:t xml:space="preserve">Slika </w:t>
                            </w:r>
                            <w:fldSimple w:instr=" SEQ Slika \* ARABIC ">
                              <w:r>
                                <w:rPr>
                                  <w:noProof/>
                                </w:rPr>
                                <w:t>60</w:t>
                              </w:r>
                            </w:fldSimple>
                            <w:r w:rsidRPr="00B6707D">
                              <w:rPr>
                                <w:noProof/>
                              </w:rPr>
                              <w:t xml:space="preserve"> –</w:t>
                            </w:r>
                            <w:r>
                              <w:rPr>
                                <w:noProof/>
                              </w:rPr>
                              <w:t xml:space="preserve"> </w:t>
                            </w:r>
                            <w:r>
                              <w:t>Shema spajanja: Arduino i RFID-RC522</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F00B8" id="Text Box 28" o:spid="_x0000_s1102" type="#_x0000_t202" style="position:absolute;left:0;text-align:left;margin-left:459.1pt;margin-top:.35pt;width:510.3pt;height:.05pt;z-index:251719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" stroked="f">
                <v:textbox style="mso-fit-shape-to-text:t" inset="0,0,0,0">
                  <w:txbxContent>
                    <w:p w14:paraId="67BD820B" w14:textId="1036E994" w:rsidR="00393090" w:rsidRPr="001723A3" w:rsidRDefault="00393090" w:rsidP="00B36A54">
                      <w:pPr>
                        <w:pStyle w:val="Caption"/>
                        <w:rPr>
                          <w:noProof/>
                        </w:rPr>
                      </w:pPr>
                      <w:bookmarkStart w:id="450" w:name="_Toc52484784"/>
                      <w:r>
                        <w:t xml:space="preserve">Slika </w:t>
                      </w:r>
                      <w:fldSimple w:instr=" SEQ Slika \* ARABIC ">
                        <w:r>
                          <w:rPr>
                            <w:noProof/>
                          </w:rPr>
                          <w:t>60</w:t>
                        </w:r>
                      </w:fldSimple>
                      <w:r w:rsidRPr="00B6707D">
                        <w:rPr>
                          <w:noProof/>
                        </w:rPr>
                        <w:t xml:space="preserve"> –</w:t>
                      </w:r>
                      <w:r>
                        <w:rPr>
                          <w:noProof/>
                        </w:rPr>
                        <w:t xml:space="preserve"> </w:t>
                      </w:r>
                      <w:r>
                        <w:t>Shema spajanja: Arduino i RFID-RC522</w:t>
                      </w:r>
                      <w:bookmarkEnd w:id="450"/>
                    </w:p>
                  </w:txbxContent>
                </v:textbox>
                <w10:wrap anchorx="margin"/>
              </v:shape>
            </w:pict>
          </mc:Fallback>
        </mc:AlternateContent>
      </w:r>
    </w:p>
    <w:p w14:paraId="4BA4104C" w14:textId="77777777" w:rsidR="00523663" w:rsidRPr="008D1D7C" w:rsidRDefault="00523663" w:rsidP="0089015A"/>
    <w:tbl>
      <w:tblPr>
        <w:tblStyle w:val="GridTable4-Accent5"/>
        <w:tblW w:w="0" w:type="auto"/>
        <w:jc w:val="center"/>
        <w:tblLook w:val="04A0" w:firstRow="1" w:lastRow="0" w:firstColumn="1" w:lastColumn="0" w:noHBand="0" w:noVBand="1"/>
      </w:tblPr>
      <w:tblGrid>
        <w:gridCol w:w="2592"/>
        <w:gridCol w:w="2592"/>
      </w:tblGrid>
      <w:tr w:rsidR="007F7995" w:rsidRPr="008D1D7C" w14:paraId="0FC02F4A" w14:textId="77777777" w:rsidTr="00BD5D7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2" w:type="dxa"/>
          </w:tcPr>
          <w:p w14:paraId="225DE2C0" w14:textId="01F29E5B" w:rsidR="007F7995" w:rsidRPr="008D1D7C" w:rsidRDefault="00DC1B93" w:rsidP="00DC1B93">
            <w:pPr>
              <w:jc w:val="center"/>
              <w:rPr>
                <w:b w:val="0"/>
                <w:sz w:val="32"/>
                <w:szCs w:val="32"/>
              </w:rPr>
            </w:pPr>
            <w:r w:rsidRPr="008D1D7C">
              <w:rPr>
                <w:b w:val="0"/>
                <w:sz w:val="32"/>
                <w:szCs w:val="32"/>
              </w:rPr>
              <w:t>RC522 PIN</w:t>
            </w:r>
          </w:p>
        </w:tc>
        <w:tc>
          <w:tcPr>
            <w:tcW w:w="2592" w:type="dxa"/>
          </w:tcPr>
          <w:p w14:paraId="06D0B519" w14:textId="76CE52F9" w:rsidR="007F7995" w:rsidRPr="008D1D7C" w:rsidRDefault="00DC1B93" w:rsidP="00DC1B93">
            <w:pPr>
              <w:jc w:val="center"/>
              <w:cnfStyle w:val="100000000000" w:firstRow="1" w:lastRow="0" w:firstColumn="0" w:lastColumn="0" w:oddVBand="0" w:evenVBand="0" w:oddHBand="0" w:evenHBand="0" w:firstRowFirstColumn="0" w:firstRowLastColumn="0" w:lastRowFirstColumn="0" w:lastRowLastColumn="0"/>
              <w:rPr>
                <w:b w:val="0"/>
                <w:sz w:val="32"/>
                <w:szCs w:val="32"/>
              </w:rPr>
            </w:pPr>
            <w:r w:rsidRPr="008D1D7C">
              <w:rPr>
                <w:b w:val="0"/>
                <w:sz w:val="32"/>
                <w:szCs w:val="32"/>
              </w:rPr>
              <w:t>ARDUINO PIN</w:t>
            </w:r>
          </w:p>
        </w:tc>
      </w:tr>
      <w:tr w:rsidR="007F7995" w:rsidRPr="008D1D7C" w14:paraId="3528787B" w14:textId="77777777" w:rsidTr="00BD5D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2" w:type="dxa"/>
          </w:tcPr>
          <w:p w14:paraId="788CFB68" w14:textId="66015289" w:rsidR="007F7995" w:rsidRPr="008D1D7C" w:rsidRDefault="00DC1B93" w:rsidP="00DC1B93">
            <w:pPr>
              <w:jc w:val="center"/>
            </w:pPr>
            <w:r w:rsidRPr="008D1D7C">
              <w:t>SDA</w:t>
            </w:r>
          </w:p>
        </w:tc>
        <w:tc>
          <w:tcPr>
            <w:tcW w:w="2592" w:type="dxa"/>
          </w:tcPr>
          <w:p w14:paraId="5395CEB9" w14:textId="5ACAAC89" w:rsidR="007F7995" w:rsidRPr="008D1D7C" w:rsidRDefault="00DC1B93" w:rsidP="00DC1B93">
            <w:pPr>
              <w:jc w:val="center"/>
              <w:cnfStyle w:val="000000100000" w:firstRow="0" w:lastRow="0" w:firstColumn="0" w:lastColumn="0" w:oddVBand="0" w:evenVBand="0" w:oddHBand="1" w:evenHBand="0" w:firstRowFirstColumn="0" w:firstRowLastColumn="0" w:lastRowFirstColumn="0" w:lastRowLastColumn="0"/>
            </w:pPr>
            <w:r w:rsidRPr="008D1D7C">
              <w:t>Digital 10</w:t>
            </w:r>
          </w:p>
        </w:tc>
      </w:tr>
      <w:tr w:rsidR="007F7995" w:rsidRPr="008D1D7C" w14:paraId="3E5532AE" w14:textId="77777777" w:rsidTr="00BD5D7F">
        <w:trPr>
          <w:jc w:val="center"/>
        </w:trPr>
        <w:tc>
          <w:tcPr>
            <w:cnfStyle w:val="001000000000" w:firstRow="0" w:lastRow="0" w:firstColumn="1" w:lastColumn="0" w:oddVBand="0" w:evenVBand="0" w:oddHBand="0" w:evenHBand="0" w:firstRowFirstColumn="0" w:firstRowLastColumn="0" w:lastRowFirstColumn="0" w:lastRowLastColumn="0"/>
            <w:tcW w:w="2592" w:type="dxa"/>
          </w:tcPr>
          <w:p w14:paraId="6CA2E863" w14:textId="50580754" w:rsidR="007F7995" w:rsidRPr="008D1D7C" w:rsidRDefault="00DC1B93" w:rsidP="00DC1B93">
            <w:pPr>
              <w:jc w:val="center"/>
            </w:pPr>
            <w:r w:rsidRPr="008D1D7C">
              <w:t>SCK</w:t>
            </w:r>
          </w:p>
        </w:tc>
        <w:tc>
          <w:tcPr>
            <w:tcW w:w="2592" w:type="dxa"/>
          </w:tcPr>
          <w:p w14:paraId="40BA18C6" w14:textId="165405B9" w:rsidR="007F7995" w:rsidRPr="008D1D7C" w:rsidRDefault="00DC1B93" w:rsidP="00DC1B93">
            <w:pPr>
              <w:jc w:val="center"/>
              <w:cnfStyle w:val="000000000000" w:firstRow="0" w:lastRow="0" w:firstColumn="0" w:lastColumn="0" w:oddVBand="0" w:evenVBand="0" w:oddHBand="0" w:evenHBand="0" w:firstRowFirstColumn="0" w:firstRowLastColumn="0" w:lastRowFirstColumn="0" w:lastRowLastColumn="0"/>
            </w:pPr>
            <w:r w:rsidRPr="008D1D7C">
              <w:t>Digital 13</w:t>
            </w:r>
          </w:p>
        </w:tc>
      </w:tr>
      <w:tr w:rsidR="007F7995" w:rsidRPr="008D1D7C" w14:paraId="6359FA70" w14:textId="77777777" w:rsidTr="00BD5D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2" w:type="dxa"/>
          </w:tcPr>
          <w:p w14:paraId="65861360" w14:textId="62BC622F" w:rsidR="007F7995" w:rsidRPr="008D1D7C" w:rsidRDefault="00DC1B93" w:rsidP="00DC1B93">
            <w:pPr>
              <w:jc w:val="center"/>
            </w:pPr>
            <w:r w:rsidRPr="008D1D7C">
              <w:t>MOSI</w:t>
            </w:r>
          </w:p>
        </w:tc>
        <w:tc>
          <w:tcPr>
            <w:tcW w:w="2592" w:type="dxa"/>
          </w:tcPr>
          <w:p w14:paraId="63A245BB" w14:textId="67263E36" w:rsidR="007F7995" w:rsidRPr="008D1D7C" w:rsidRDefault="00DC1B93" w:rsidP="00DC1B93">
            <w:pPr>
              <w:jc w:val="center"/>
              <w:cnfStyle w:val="000000100000" w:firstRow="0" w:lastRow="0" w:firstColumn="0" w:lastColumn="0" w:oddVBand="0" w:evenVBand="0" w:oddHBand="1" w:evenHBand="0" w:firstRowFirstColumn="0" w:firstRowLastColumn="0" w:lastRowFirstColumn="0" w:lastRowLastColumn="0"/>
            </w:pPr>
            <w:r w:rsidRPr="008D1D7C">
              <w:t>Digital 11</w:t>
            </w:r>
          </w:p>
        </w:tc>
      </w:tr>
      <w:tr w:rsidR="007F7995" w:rsidRPr="008D1D7C" w14:paraId="6FB0099F" w14:textId="77777777" w:rsidTr="00BD5D7F">
        <w:trPr>
          <w:jc w:val="center"/>
        </w:trPr>
        <w:tc>
          <w:tcPr>
            <w:cnfStyle w:val="001000000000" w:firstRow="0" w:lastRow="0" w:firstColumn="1" w:lastColumn="0" w:oddVBand="0" w:evenVBand="0" w:oddHBand="0" w:evenHBand="0" w:firstRowFirstColumn="0" w:firstRowLastColumn="0" w:lastRowFirstColumn="0" w:lastRowLastColumn="0"/>
            <w:tcW w:w="2592" w:type="dxa"/>
          </w:tcPr>
          <w:p w14:paraId="0DE97CEC" w14:textId="5AB523E6" w:rsidR="007F7995" w:rsidRPr="008D1D7C" w:rsidRDefault="00DC1B93" w:rsidP="00DC1B93">
            <w:pPr>
              <w:jc w:val="center"/>
            </w:pPr>
            <w:r w:rsidRPr="008D1D7C">
              <w:t>MISO</w:t>
            </w:r>
          </w:p>
        </w:tc>
        <w:tc>
          <w:tcPr>
            <w:tcW w:w="2592" w:type="dxa"/>
          </w:tcPr>
          <w:p w14:paraId="516A223B" w14:textId="2C29DA7D" w:rsidR="007F7995" w:rsidRPr="008D1D7C" w:rsidRDefault="00DC1B93" w:rsidP="00DC1B93">
            <w:pPr>
              <w:jc w:val="center"/>
              <w:cnfStyle w:val="000000000000" w:firstRow="0" w:lastRow="0" w:firstColumn="0" w:lastColumn="0" w:oddVBand="0" w:evenVBand="0" w:oddHBand="0" w:evenHBand="0" w:firstRowFirstColumn="0" w:firstRowLastColumn="0" w:lastRowFirstColumn="0" w:lastRowLastColumn="0"/>
            </w:pPr>
            <w:r w:rsidRPr="008D1D7C">
              <w:t>Digital 12</w:t>
            </w:r>
          </w:p>
        </w:tc>
      </w:tr>
      <w:tr w:rsidR="007F7995" w:rsidRPr="008D1D7C" w14:paraId="578F3F81" w14:textId="77777777" w:rsidTr="00BD5D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2" w:type="dxa"/>
          </w:tcPr>
          <w:p w14:paraId="4F6E10F2" w14:textId="757047CB" w:rsidR="007F7995" w:rsidRPr="008D1D7C" w:rsidRDefault="00DC1B93" w:rsidP="00DC1B93">
            <w:pPr>
              <w:jc w:val="center"/>
            </w:pPr>
            <w:r w:rsidRPr="008D1D7C">
              <w:t>IRQ</w:t>
            </w:r>
          </w:p>
        </w:tc>
        <w:tc>
          <w:tcPr>
            <w:tcW w:w="2592" w:type="dxa"/>
          </w:tcPr>
          <w:p w14:paraId="4C8CFB3D" w14:textId="27346AA2" w:rsidR="007F7995" w:rsidRPr="008D1D7C" w:rsidRDefault="00DC1B93" w:rsidP="00DC1B93">
            <w:pPr>
              <w:jc w:val="center"/>
              <w:cnfStyle w:val="000000100000" w:firstRow="0" w:lastRow="0" w:firstColumn="0" w:lastColumn="0" w:oddVBand="0" w:evenVBand="0" w:oddHBand="1" w:evenHBand="0" w:firstRowFirstColumn="0" w:firstRowLastColumn="0" w:lastRowFirstColumn="0" w:lastRowLastColumn="0"/>
              <w:rPr>
                <w:i/>
              </w:rPr>
            </w:pPr>
            <w:r w:rsidRPr="008D1D7C">
              <w:rPr>
                <w:i/>
              </w:rPr>
              <w:t>Ne povezuje se</w:t>
            </w:r>
          </w:p>
        </w:tc>
      </w:tr>
      <w:tr w:rsidR="007F7995" w:rsidRPr="008D1D7C" w14:paraId="2CC27EAF" w14:textId="77777777" w:rsidTr="00BD5D7F">
        <w:trPr>
          <w:jc w:val="center"/>
        </w:trPr>
        <w:tc>
          <w:tcPr>
            <w:cnfStyle w:val="001000000000" w:firstRow="0" w:lastRow="0" w:firstColumn="1" w:lastColumn="0" w:oddVBand="0" w:evenVBand="0" w:oddHBand="0" w:evenHBand="0" w:firstRowFirstColumn="0" w:firstRowLastColumn="0" w:lastRowFirstColumn="0" w:lastRowLastColumn="0"/>
            <w:tcW w:w="2592" w:type="dxa"/>
          </w:tcPr>
          <w:p w14:paraId="2D842ABB" w14:textId="5D4C6503" w:rsidR="007F7995" w:rsidRPr="008D1D7C" w:rsidRDefault="00DC1B93" w:rsidP="00DC1B93">
            <w:pPr>
              <w:jc w:val="center"/>
            </w:pPr>
            <w:r w:rsidRPr="008D1D7C">
              <w:t>GND</w:t>
            </w:r>
          </w:p>
        </w:tc>
        <w:tc>
          <w:tcPr>
            <w:tcW w:w="2592" w:type="dxa"/>
          </w:tcPr>
          <w:p w14:paraId="42680CDE" w14:textId="77B9AB4A" w:rsidR="007F7995" w:rsidRPr="008D1D7C" w:rsidRDefault="00DC1B93" w:rsidP="00DC1B93">
            <w:pPr>
              <w:jc w:val="center"/>
              <w:cnfStyle w:val="000000000000" w:firstRow="0" w:lastRow="0" w:firstColumn="0" w:lastColumn="0" w:oddVBand="0" w:evenVBand="0" w:oddHBand="0" w:evenHBand="0" w:firstRowFirstColumn="0" w:firstRowLastColumn="0" w:lastRowFirstColumn="0" w:lastRowLastColumn="0"/>
            </w:pPr>
            <w:r w:rsidRPr="008D1D7C">
              <w:t>GND</w:t>
            </w:r>
          </w:p>
        </w:tc>
      </w:tr>
      <w:tr w:rsidR="00DC1B93" w:rsidRPr="008D1D7C" w14:paraId="5D62A543" w14:textId="77777777" w:rsidTr="00BD5D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2" w:type="dxa"/>
          </w:tcPr>
          <w:p w14:paraId="71DD0B36" w14:textId="10899CC6" w:rsidR="00DC1B93" w:rsidRPr="008D1D7C" w:rsidRDefault="00DC1B93" w:rsidP="00DC1B93">
            <w:pPr>
              <w:jc w:val="center"/>
            </w:pPr>
            <w:r w:rsidRPr="008D1D7C">
              <w:t>RST</w:t>
            </w:r>
          </w:p>
        </w:tc>
        <w:tc>
          <w:tcPr>
            <w:tcW w:w="2592" w:type="dxa"/>
          </w:tcPr>
          <w:p w14:paraId="480405E3" w14:textId="5F7879E3" w:rsidR="00DC1B93" w:rsidRPr="008D1D7C" w:rsidRDefault="00DC1B93" w:rsidP="00DC1B93">
            <w:pPr>
              <w:jc w:val="center"/>
              <w:cnfStyle w:val="000000100000" w:firstRow="0" w:lastRow="0" w:firstColumn="0" w:lastColumn="0" w:oddVBand="0" w:evenVBand="0" w:oddHBand="1" w:evenHBand="0" w:firstRowFirstColumn="0" w:firstRowLastColumn="0" w:lastRowFirstColumn="0" w:lastRowLastColumn="0"/>
            </w:pPr>
            <w:r w:rsidRPr="008D1D7C">
              <w:t>Digital 9</w:t>
            </w:r>
          </w:p>
        </w:tc>
      </w:tr>
      <w:tr w:rsidR="00DC1B93" w:rsidRPr="008D1D7C" w14:paraId="4A90DCF1" w14:textId="77777777" w:rsidTr="00BD5D7F">
        <w:trPr>
          <w:jc w:val="center"/>
        </w:trPr>
        <w:tc>
          <w:tcPr>
            <w:cnfStyle w:val="001000000000" w:firstRow="0" w:lastRow="0" w:firstColumn="1" w:lastColumn="0" w:oddVBand="0" w:evenVBand="0" w:oddHBand="0" w:evenHBand="0" w:firstRowFirstColumn="0" w:firstRowLastColumn="0" w:lastRowFirstColumn="0" w:lastRowLastColumn="0"/>
            <w:tcW w:w="2592" w:type="dxa"/>
          </w:tcPr>
          <w:p w14:paraId="2743CBB8" w14:textId="4A5771F5" w:rsidR="00DC1B93" w:rsidRPr="008D1D7C" w:rsidRDefault="00DC1B93" w:rsidP="00DC1B93">
            <w:pPr>
              <w:jc w:val="center"/>
            </w:pPr>
            <w:r w:rsidRPr="008D1D7C">
              <w:t>3.3V</w:t>
            </w:r>
          </w:p>
        </w:tc>
        <w:tc>
          <w:tcPr>
            <w:tcW w:w="2592" w:type="dxa"/>
          </w:tcPr>
          <w:p w14:paraId="6EEB0E4F" w14:textId="24EC2701" w:rsidR="00DC1B93" w:rsidRPr="008D1D7C" w:rsidRDefault="00DC1B93" w:rsidP="00B36A54">
            <w:pPr>
              <w:keepNext/>
              <w:jc w:val="center"/>
              <w:cnfStyle w:val="000000000000" w:firstRow="0" w:lastRow="0" w:firstColumn="0" w:lastColumn="0" w:oddVBand="0" w:evenVBand="0" w:oddHBand="0" w:evenHBand="0" w:firstRowFirstColumn="0" w:firstRowLastColumn="0" w:lastRowFirstColumn="0" w:lastRowLastColumn="0"/>
            </w:pPr>
            <w:r w:rsidRPr="008D1D7C">
              <w:t>3.3V</w:t>
            </w:r>
          </w:p>
        </w:tc>
      </w:tr>
    </w:tbl>
    <w:p w14:paraId="77A57CA4" w14:textId="24429A43" w:rsidR="007F7995" w:rsidRPr="008D1D7C" w:rsidRDefault="00B36A54" w:rsidP="00B36A54">
      <w:pPr>
        <w:pStyle w:val="Caption"/>
        <w:spacing w:before="240"/>
      </w:pPr>
      <w:bookmarkStart w:id="451" w:name="_Toc52484785"/>
      <w:r w:rsidRPr="008D1D7C">
        <w:t xml:space="preserve">Slika </w:t>
      </w:r>
      <w:fldSimple w:instr=" SEQ Slika \* ARABIC ">
        <w:r w:rsidR="00E26EFF">
          <w:rPr>
            <w:noProof/>
          </w:rPr>
          <w:t>61</w:t>
        </w:r>
      </w:fldSimple>
      <w:r w:rsidRPr="008D1D7C">
        <w:rPr>
          <w:noProof/>
        </w:rPr>
        <w:t xml:space="preserve"> – </w:t>
      </w:r>
      <w:r w:rsidRPr="008D1D7C">
        <w:t>Tablica spajanja: Arduino i RC522</w:t>
      </w:r>
      <w:bookmarkEnd w:id="451"/>
    </w:p>
    <w:p w14:paraId="5A6F9A65" w14:textId="77777777" w:rsidR="001C4F95" w:rsidRPr="008D1D7C" w:rsidRDefault="001C4F95" w:rsidP="00084CD1"/>
    <w:p w14:paraId="16A5D11F" w14:textId="0CC0B057" w:rsidR="00852E48" w:rsidRPr="008D1D7C" w:rsidRDefault="00887722" w:rsidP="00084CD1">
      <w:r w:rsidRPr="008D1D7C">
        <w:t xml:space="preserve">Arduino pločica potom se spaja s USB kabelom na računalo, koje se nalazi u info-stupu. Na Arduino se prenosi program koji se nalazi na stranici </w:t>
      </w:r>
      <w:hyperlink r:id="rId206" w:history="1">
        <w:proofErr w:type="spellStart"/>
        <w:r w:rsidRPr="008D1D7C">
          <w:rPr>
            <w:color w:val="0563C1"/>
            <w:u w:val="single"/>
          </w:rPr>
          <w:t>ednevnik.plus</w:t>
        </w:r>
        <w:proofErr w:type="spellEnd"/>
        <w:r w:rsidR="00055B01">
          <w:rPr>
            <w:color w:val="0563C1"/>
            <w:u w:val="single"/>
          </w:rPr>
          <w:t>/</w:t>
        </w:r>
        <w:proofErr w:type="spellStart"/>
        <w:r w:rsidR="00055B01">
          <w:rPr>
            <w:color w:val="0563C1"/>
            <w:u w:val="single"/>
          </w:rPr>
          <w:t>skole</w:t>
        </w:r>
        <w:proofErr w:type="spellEnd"/>
        <w:r w:rsidRPr="008D1D7C">
          <w:rPr>
            <w:color w:val="000000"/>
          </w:rPr>
          <w:t xml:space="preserve">. </w:t>
        </w:r>
      </w:hyperlink>
      <w:r w:rsidRPr="008D1D7C">
        <w:t>Na rač</w:t>
      </w:r>
      <w:r w:rsidRPr="008D1D7C">
        <w:rPr>
          <w:color w:val="000000"/>
        </w:rPr>
        <w:t xml:space="preserve">unalo se instaliraju Chrome aplikacija i Chrome </w:t>
      </w:r>
      <w:r w:rsidRPr="00F86201">
        <w:rPr>
          <w:color w:val="000000"/>
        </w:rPr>
        <w:t>proširenje</w:t>
      </w:r>
      <w:r w:rsidRPr="008D1D7C">
        <w:rPr>
          <w:color w:val="000000"/>
        </w:rPr>
        <w:t>, dostupni u Chrome web-trgovini</w:t>
      </w:r>
      <w:r w:rsidR="0062527C">
        <w:rPr>
          <w:color w:val="000000"/>
        </w:rPr>
        <w:t xml:space="preserve"> i na stranici /</w:t>
      </w:r>
      <w:proofErr w:type="spellStart"/>
      <w:r w:rsidR="0062527C">
        <w:rPr>
          <w:color w:val="000000"/>
        </w:rPr>
        <w:t>skole</w:t>
      </w:r>
      <w:proofErr w:type="spellEnd"/>
      <w:r w:rsidRPr="008D1D7C">
        <w:rPr>
          <w:color w:val="000000"/>
        </w:rPr>
        <w:t xml:space="preserve">. Nakon preuzimanja instalacija je završena. </w:t>
      </w:r>
      <w:r w:rsidRPr="008D1D7C">
        <w:t>RFID čitač potrebno je ugraditi u info-stup tako da bude što bliže stijenci kućišta s unutarnje strane ili ga postaviti na prazan prostor ispod zaslona na info-stupu. Prinošenjem ID kartice u blizinu čitača, očitanje se odvija brzo i jednostavno</w:t>
      </w:r>
      <w:r w:rsidR="001C4F95" w:rsidRPr="008D1D7C">
        <w:t>.</w:t>
      </w:r>
    </w:p>
    <w:p w14:paraId="7E120A02" w14:textId="57F4DF74" w:rsidR="00852E48" w:rsidRPr="008D1D7C" w:rsidRDefault="00852E48" w:rsidP="00852E48">
      <w:pPr>
        <w:pStyle w:val="Heading2"/>
      </w:pPr>
      <w:bookmarkStart w:id="452" w:name="_Toc52484702"/>
      <w:r w:rsidRPr="008D1D7C">
        <w:t>Korištenje i sigurnost</w:t>
      </w:r>
      <w:bookmarkEnd w:id="452"/>
    </w:p>
    <w:p w14:paraId="4E9010EF" w14:textId="4C0AF643" w:rsidR="00887722" w:rsidRPr="008D1D7C" w:rsidRDefault="00887722" w:rsidP="00887722">
      <w:pPr>
        <w:ind w:right="20"/>
      </w:pPr>
      <w:r w:rsidRPr="008D1D7C">
        <w:t xml:space="preserve">Nakon što je cijeli sustav postavljen, info-stup </w:t>
      </w:r>
      <w:r w:rsidR="00BE4401">
        <w:t>se može</w:t>
      </w:r>
      <w:r w:rsidRPr="008D1D7C">
        <w:t xml:space="preserve"> postaviti na željeno mjesto u školi. Učenici prislanjaju svoju ID karticu čitaču i </w:t>
      </w:r>
      <w:r w:rsidRPr="00F86201">
        <w:t>proširenje</w:t>
      </w:r>
      <w:r w:rsidRPr="008D1D7C">
        <w:t xml:space="preserve"> ih automatski prijavljuje u e-Dnevnik. Preglednik ili e-Dnevnik ne moraju biti otvoreni kako bi se izvršila prijava već se otvaraju auto</w:t>
      </w:r>
      <w:r w:rsidR="00D603E1" w:rsidRPr="008D1D7C">
        <w:t>matski kada se RFID čitaču prib</w:t>
      </w:r>
      <w:r w:rsidRPr="008D1D7C">
        <w:t xml:space="preserve">liži odgovarajuća ID kartica. Ako postoji kartica preglednika s učitanim e-Dnevnikom, prislanjanjem ID kartice otvara se postojeća kartica preglednika. U protivnom se otvara preglednik/nova kartica preglednika s e-Dnevnikom te se izvršava prijava. Ako je jedan korisnik prijavljen u e-Dnevnik, a prisloni se ID kartica drugog korisnika, </w:t>
      </w:r>
      <w:r w:rsidRPr="00F86201">
        <w:t>proširenje</w:t>
      </w:r>
      <w:r w:rsidRPr="008D1D7C">
        <w:t xml:space="preserve"> zamjenjuje korisnike (odjavljuje trenutnog i prijavljuje novog).</w:t>
      </w:r>
    </w:p>
    <w:p w14:paraId="3E836F06" w14:textId="77777777" w:rsidR="009C786A" w:rsidRDefault="00887722" w:rsidP="00887722">
      <w:r w:rsidRPr="008D1D7C">
        <w:t>Identifikacijska kartica je na početku prazna i učenici se mogu, ako žele, registrirati kako bi koristili ovaj sustav. Registracija se obavlja preko Chrome aplikacije (Chrome API-a). Klikom na „Registrirajte vašu karticu“ otvara se aplikacija</w:t>
      </w:r>
      <w:r w:rsidR="00D203EB">
        <w:t xml:space="preserve"> u punom zaslonu za registraciju</w:t>
      </w:r>
      <w:r w:rsidR="009C786A">
        <w:t xml:space="preserve"> s ugrađenom virtualnom tipkovnicom</w:t>
      </w:r>
      <w:r w:rsidR="007C3756" w:rsidRPr="008D1D7C">
        <w:t>.</w:t>
      </w:r>
      <w:r w:rsidR="00D203EB">
        <w:t xml:space="preserve"> </w:t>
      </w:r>
    </w:p>
    <w:p w14:paraId="314938E3" w14:textId="6B1A3FE6" w:rsidR="00651E8D" w:rsidRDefault="009C786A" w:rsidP="00887722">
      <w:r>
        <w:t xml:space="preserve">Prečac prema Chrome API-u na radnu površinu se postavlja vrlo jednostavno. Potrebno je otvoriti link </w:t>
      </w:r>
      <w:hyperlink r:id="rId207" w:history="1">
        <w:r w:rsidRPr="009C786A">
          <w:rPr>
            <w:rStyle w:val="Hyperlink"/>
          </w:rPr>
          <w:t>chrome://apps</w:t>
        </w:r>
      </w:hyperlink>
      <w:r>
        <w:t>, kliknuti na API desnim klikom i gumb stvori prečac te označiti radnu površinu i/ili startni izbornik.</w:t>
      </w:r>
    </w:p>
    <w:p w14:paraId="04BCFA5B" w14:textId="16F4C6D2" w:rsidR="0078076A" w:rsidRDefault="00D203EB" w:rsidP="00887722">
      <w:r>
        <w:t xml:space="preserve">Opcije koje su </w:t>
      </w:r>
      <w:r w:rsidRPr="00A07100">
        <w:rPr>
          <w:b/>
          <w:bCs/>
        </w:rPr>
        <w:t>onemogućene</w:t>
      </w:r>
      <w:r>
        <w:t xml:space="preserve"> u </w:t>
      </w:r>
      <w:r w:rsidRPr="00F86201">
        <w:t>proširenju</w:t>
      </w:r>
      <w:r>
        <w:t xml:space="preserve"> su automatska prijava, obavijesti, povezivanje na </w:t>
      </w:r>
      <w:proofErr w:type="spellStart"/>
      <w:r>
        <w:t>Loomen</w:t>
      </w:r>
      <w:proofErr w:type="spellEnd"/>
      <w:r>
        <w:t>, preuzimanje Office-a i mijenjanje lozinke.</w:t>
      </w:r>
      <w:r w:rsidR="00651E8D">
        <w:t xml:space="preserve"> Opcija punog prikaza </w:t>
      </w:r>
      <w:r w:rsidR="00A07100">
        <w:t>(</w:t>
      </w:r>
      <w:hyperlink w:anchor="_Puni_prikaz" w:history="1">
        <w:r w:rsidR="00A07100" w:rsidRPr="00A07100">
          <w:rPr>
            <w:rStyle w:val="Hyperlink"/>
          </w:rPr>
          <w:t>točka 1.3.1.5</w:t>
        </w:r>
      </w:hyperlink>
      <w:r w:rsidR="00A07100">
        <w:t xml:space="preserve">) </w:t>
      </w:r>
      <w:r w:rsidR="00651E8D">
        <w:t>uvijek je omogućena.</w:t>
      </w:r>
    </w:p>
    <w:p w14:paraId="4903D46E" w14:textId="28C9252F" w:rsidR="00651E8D" w:rsidRDefault="00651E8D" w:rsidP="00887722">
      <w:r>
        <w:t xml:space="preserve">Za mogućnost unosa podataka preko tipkovnice u e-Dnevniku potrebno je instalirati jedno od </w:t>
      </w:r>
      <w:r w:rsidRPr="00F86201">
        <w:t>proširenja</w:t>
      </w:r>
      <w:r>
        <w:t xml:space="preserve"> „</w:t>
      </w:r>
      <w:proofErr w:type="spellStart"/>
      <w:r>
        <w:t>Virtual</w:t>
      </w:r>
      <w:proofErr w:type="spellEnd"/>
      <w:r>
        <w:t xml:space="preserve"> </w:t>
      </w:r>
      <w:proofErr w:type="spellStart"/>
      <w:r>
        <w:t>Keyboard</w:t>
      </w:r>
      <w:proofErr w:type="spellEnd"/>
      <w:r>
        <w:t>“, no to nije obavezno jer aplikacija za obaveznu registraciju ima ugrađenu virtualnu tipkovnicu, a korisnik</w:t>
      </w:r>
      <w:r w:rsidR="00EC5549">
        <w:t xml:space="preserve">, ako ne želi, </w:t>
      </w:r>
      <w:r>
        <w:t>ne mora unositi ocjene i bilješke u e-Dnevnik</w:t>
      </w:r>
      <w:r w:rsidR="00EC5549">
        <w:t xml:space="preserve"> pa mu tipkovnica nije potrebna</w:t>
      </w:r>
      <w:r w:rsidR="00393090">
        <w:t>.</w:t>
      </w:r>
    </w:p>
    <w:p w14:paraId="0D1A4054" w14:textId="47A43E3C" w:rsidR="007C3756" w:rsidRDefault="00563A64" w:rsidP="00852E48">
      <w:r>
        <w:t xml:space="preserve">Za sigurno pokretanje </w:t>
      </w:r>
      <w:r w:rsidR="00651E8D">
        <w:t xml:space="preserve">e-Dnevnika </w:t>
      </w:r>
      <w:r>
        <w:t xml:space="preserve">potrebno je dodati novog korisnika u preglednik klikom na okruglu ikonu pokraj </w:t>
      </w:r>
      <w:r w:rsidR="00523663">
        <w:t xml:space="preserve">tri </w:t>
      </w:r>
      <w:r>
        <w:t>točkice u gornjem desnom kutu preglednika, navesti njegovo ime i staviti kvačicu na „Stvori prečac na radnoj površini“. Desnim klikom na svojstva prečaca potrebno je dodati „</w:t>
      </w:r>
      <w:r w:rsidRPr="00563A64">
        <w:rPr>
          <w:b/>
          <w:bCs/>
        </w:rPr>
        <w:t>--kiosk ocjene.skole.hr</w:t>
      </w:r>
      <w:r>
        <w:t>“ u cilj (</w:t>
      </w:r>
      <w:proofErr w:type="spellStart"/>
      <w:r>
        <w:t>target</w:t>
      </w:r>
      <w:proofErr w:type="spellEnd"/>
      <w:r>
        <w:t xml:space="preserve">) polje za tekst. Klikom na prečac otvara </w:t>
      </w:r>
      <w:r w:rsidR="00EC5549">
        <w:t xml:space="preserve">se </w:t>
      </w:r>
      <w:r>
        <w:t xml:space="preserve">preglednik u sigurnosnom modu, </w:t>
      </w:r>
      <w:r w:rsidR="00523663">
        <w:t xml:space="preserve">u </w:t>
      </w:r>
      <w:r>
        <w:t>puno</w:t>
      </w:r>
      <w:r w:rsidR="00523663">
        <w:t>m</w:t>
      </w:r>
      <w:r>
        <w:t xml:space="preserve"> zaslon</w:t>
      </w:r>
      <w:r w:rsidR="00523663">
        <w:t>u</w:t>
      </w:r>
      <w:r>
        <w:t xml:space="preserve"> i bez mogućnosti izlaska iz e-Dnevnika</w:t>
      </w:r>
      <w:r w:rsidR="00C67685">
        <w:t>. Jedini način izlaska je preko fizičke tipkovnice s Windows tipkom.</w:t>
      </w:r>
    </w:p>
    <w:p w14:paraId="3BEB7890" w14:textId="311E93FE" w:rsidR="00523663" w:rsidRPr="008D1D7C" w:rsidRDefault="00523663" w:rsidP="00852E48">
      <w:r w:rsidRPr="008D1D7C">
        <w:t xml:space="preserve">Nakon </w:t>
      </w:r>
      <w:r>
        <w:t>15</w:t>
      </w:r>
      <w:r w:rsidRPr="008D1D7C">
        <w:t xml:space="preserve"> sekundi neaktivnosti u e-Dnevniku pojavljuje se poruka da će korisnik biti odjavljen za </w:t>
      </w:r>
      <w:r w:rsidR="00D5638C">
        <w:t>7</w:t>
      </w:r>
      <w:r w:rsidRPr="008D1D7C">
        <w:t xml:space="preserve"> sekundi</w:t>
      </w:r>
      <w:r w:rsidR="00D5638C">
        <w:t xml:space="preserve"> s odbrojavanjem</w:t>
      </w:r>
      <w:r w:rsidRPr="008D1D7C">
        <w:t>. Ako korisnik tada potvrdi da je prisutan, ostat će prijavljen i brojač se resetira.</w:t>
      </w:r>
    </w:p>
    <w:p w14:paraId="29044A6E" w14:textId="77777777" w:rsidR="00F525F0" w:rsidRPr="008D1D7C" w:rsidRDefault="007C3756" w:rsidP="0062527C">
      <w:pPr>
        <w:keepNext/>
        <w:jc w:val="center"/>
      </w:pPr>
      <w:r w:rsidRPr="008D1D7C">
        <w:rPr>
          <w:noProof/>
          <w:lang w:eastAsia="hr-HR"/>
        </w:rPr>
        <w:lastRenderedPageBreak/>
        <w:drawing>
          <wp:inline distT="0" distB="0" distL="0" distR="0" wp14:anchorId="62737A9A" wp14:editId="682EBC2A">
            <wp:extent cx="4606506" cy="3437051"/>
            <wp:effectExtent l="0" t="0" r="381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659565" cy="3476640"/>
                    </a:xfrm>
                    <a:prstGeom prst="rect">
                      <a:avLst/>
                    </a:prstGeom>
                  </pic:spPr>
                </pic:pic>
              </a:graphicData>
            </a:graphic>
          </wp:inline>
        </w:drawing>
      </w:r>
    </w:p>
    <w:p w14:paraId="59F77771" w14:textId="08C36280" w:rsidR="007C3756" w:rsidRPr="008D1D7C" w:rsidRDefault="00F525F0" w:rsidP="00F525F0">
      <w:pPr>
        <w:pStyle w:val="Caption"/>
      </w:pPr>
      <w:bookmarkStart w:id="453" w:name="_Toc52484786"/>
      <w:r w:rsidRPr="008D1D7C">
        <w:t xml:space="preserve">Slika </w:t>
      </w:r>
      <w:fldSimple w:instr=" SEQ Slika \* ARABIC ">
        <w:r w:rsidR="00E26EFF">
          <w:rPr>
            <w:noProof/>
          </w:rPr>
          <w:t>62</w:t>
        </w:r>
      </w:fldSimple>
      <w:r w:rsidRPr="008D1D7C">
        <w:rPr>
          <w:noProof/>
        </w:rPr>
        <w:t xml:space="preserve"> – Naslovna stranica prijave u e-Dnevnik Plus za škole</w:t>
      </w:r>
      <w:bookmarkEnd w:id="453"/>
    </w:p>
    <w:p w14:paraId="11D7E3C7" w14:textId="28121930" w:rsidR="007C3756" w:rsidRPr="008D1D7C" w:rsidRDefault="007C3756" w:rsidP="00852E48"/>
    <w:p w14:paraId="0FC16912" w14:textId="54C70F02" w:rsidR="00D203EB" w:rsidRDefault="00651E8D" w:rsidP="00852E48">
      <w:r w:rsidRPr="008D1D7C">
        <w:rPr>
          <w:noProof/>
          <w:lang w:eastAsia="hr-HR"/>
        </w:rPr>
        <w:drawing>
          <wp:anchor distT="0" distB="0" distL="114300" distR="114300" simplePos="0" relativeHeight="251717120" behindDoc="1" locked="0" layoutInCell="1" allowOverlap="1" wp14:anchorId="47E3610E" wp14:editId="63F591FD">
            <wp:simplePos x="0" y="0"/>
            <wp:positionH relativeFrom="margin">
              <wp:align>center</wp:align>
            </wp:positionH>
            <wp:positionV relativeFrom="paragraph">
              <wp:posOffset>239335</wp:posOffset>
            </wp:positionV>
            <wp:extent cx="3298913" cy="3937000"/>
            <wp:effectExtent l="0" t="0" r="0" b="635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3298913" cy="3937000"/>
                    </a:xfrm>
                    <a:prstGeom prst="rect">
                      <a:avLst/>
                    </a:prstGeom>
                  </pic:spPr>
                </pic:pic>
              </a:graphicData>
            </a:graphic>
            <wp14:sizeRelH relativeFrom="margin">
              <wp14:pctWidth>0</wp14:pctWidth>
            </wp14:sizeRelH>
            <wp14:sizeRelV relativeFrom="margin">
              <wp14:pctHeight>0</wp14:pctHeight>
            </wp14:sizeRelV>
          </wp:anchor>
        </w:drawing>
      </w:r>
    </w:p>
    <w:p w14:paraId="0EAB20A0" w14:textId="7846F237" w:rsidR="007C3756" w:rsidRPr="008D1D7C" w:rsidRDefault="007C3756" w:rsidP="00852E48"/>
    <w:p w14:paraId="16FF7DD7" w14:textId="43E80CC5" w:rsidR="007C3756" w:rsidRPr="008D1D7C" w:rsidRDefault="007C3756" w:rsidP="00852E48"/>
    <w:p w14:paraId="00F751FE" w14:textId="7C181D29" w:rsidR="007C3756" w:rsidRPr="008D1D7C" w:rsidRDefault="007C3756" w:rsidP="00852E48"/>
    <w:p w14:paraId="683B179B" w14:textId="2022A767" w:rsidR="007C3756" w:rsidRPr="008D1D7C" w:rsidRDefault="007C3756" w:rsidP="00852E48"/>
    <w:p w14:paraId="20FFC4EF" w14:textId="29B40A47" w:rsidR="007C3756" w:rsidRPr="008D1D7C" w:rsidRDefault="007C3756" w:rsidP="00852E48"/>
    <w:p w14:paraId="32ABE9ED" w14:textId="336AD833" w:rsidR="007C3756" w:rsidRPr="008D1D7C" w:rsidRDefault="007C3756" w:rsidP="00852E48"/>
    <w:p w14:paraId="3CCF52EB" w14:textId="756D8C27" w:rsidR="007C3756" w:rsidRPr="008D1D7C" w:rsidRDefault="007C3756" w:rsidP="00852E48"/>
    <w:p w14:paraId="67BD2559" w14:textId="7678842A" w:rsidR="007C3756" w:rsidRPr="008D1D7C" w:rsidRDefault="007C3756" w:rsidP="00852E48"/>
    <w:p w14:paraId="7C5C8C40" w14:textId="1A5C2043" w:rsidR="007C3756" w:rsidRPr="008D1D7C" w:rsidRDefault="007C3756" w:rsidP="00852E48"/>
    <w:p w14:paraId="32568356" w14:textId="37857FA5" w:rsidR="007C3756" w:rsidRPr="008D1D7C" w:rsidRDefault="007C3756" w:rsidP="00852E48"/>
    <w:p w14:paraId="61F043C0" w14:textId="00214AB8" w:rsidR="007C3756" w:rsidRPr="008D1D7C" w:rsidRDefault="007C3756" w:rsidP="00852E48"/>
    <w:p w14:paraId="183C349C" w14:textId="7D334998" w:rsidR="007C3756" w:rsidRPr="008D1D7C" w:rsidRDefault="007C3756" w:rsidP="00852E48"/>
    <w:p w14:paraId="66E44E74" w14:textId="6EB25387" w:rsidR="007C3756" w:rsidRPr="008D1D7C" w:rsidRDefault="007C3756" w:rsidP="00852E48"/>
    <w:p w14:paraId="32179E04" w14:textId="030B9DF5" w:rsidR="007C3756" w:rsidRPr="008D1D7C" w:rsidRDefault="00F525F0" w:rsidP="00852E48">
      <w:r w:rsidRPr="008D1D7C">
        <w:rPr>
          <w:noProof/>
          <w:lang w:eastAsia="hr-HR"/>
        </w:rPr>
        <mc:AlternateContent>
          <mc:Choice Requires="wps">
            <w:drawing>
              <wp:anchor distT="0" distB="0" distL="114300" distR="114300" simplePos="0" relativeHeight="251718144" behindDoc="1" locked="0" layoutInCell="1" allowOverlap="1" wp14:anchorId="2C87D980" wp14:editId="5EEE84FA">
                <wp:simplePos x="0" y="0"/>
                <wp:positionH relativeFrom="margin">
                  <wp:align>center</wp:align>
                </wp:positionH>
                <wp:positionV relativeFrom="paragraph">
                  <wp:posOffset>5080</wp:posOffset>
                </wp:positionV>
                <wp:extent cx="3298825"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298825" cy="635"/>
                        </a:xfrm>
                        <a:prstGeom prst="rect">
                          <a:avLst/>
                        </a:prstGeom>
                        <a:solidFill>
                          <a:prstClr val="white"/>
                        </a:solidFill>
                        <a:ln>
                          <a:noFill/>
                        </a:ln>
                      </wps:spPr>
                      <wps:txbx>
                        <w:txbxContent>
                          <w:p w14:paraId="7CAB322F" w14:textId="617AC8A0" w:rsidR="00393090" w:rsidRPr="00901A33" w:rsidRDefault="00393090" w:rsidP="00F525F0">
                            <w:pPr>
                              <w:pStyle w:val="Caption"/>
                              <w:rPr>
                                <w:noProof/>
                              </w:rPr>
                            </w:pPr>
                            <w:bookmarkStart w:id="454" w:name="_Toc52484787"/>
                            <w:r>
                              <w:t xml:space="preserve">Slika </w:t>
                            </w:r>
                            <w:fldSimple w:instr=" SEQ Slika \* ARABIC ">
                              <w:r>
                                <w:rPr>
                                  <w:noProof/>
                                </w:rPr>
                                <w:t>63</w:t>
                              </w:r>
                            </w:fldSimple>
                            <w:r w:rsidRPr="00B6707D">
                              <w:rPr>
                                <w:noProof/>
                              </w:rPr>
                              <w:t xml:space="preserve"> –</w:t>
                            </w:r>
                            <w:r>
                              <w:rPr>
                                <w:noProof/>
                              </w:rPr>
                              <w:t xml:space="preserve"> </w:t>
                            </w:r>
                            <w:r>
                              <w:t>e-Dnevnik Plus API: Registracija</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7D980" id="Text Box 26" o:spid="_x0000_s1103" type="#_x0000_t202" style="position:absolute;left:0;text-align:left;margin-left:0;margin-top:.4pt;width:259.75pt;height:.05pt;z-index:-251598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h/FMAIAAGcEAAAOAAAAZHJzL2Uyb0RvYy54bWysVMGO2jAQvVfqP1i+lwArEI0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" stroked="f">
                <v:textbox style="mso-fit-shape-to-text:t" inset="0,0,0,0">
                  <w:txbxContent>
                    <w:p w14:paraId="7CAB322F" w14:textId="617AC8A0" w:rsidR="00393090" w:rsidRPr="00901A33" w:rsidRDefault="00393090" w:rsidP="00F525F0">
                      <w:pPr>
                        <w:pStyle w:val="Caption"/>
                        <w:rPr>
                          <w:noProof/>
                        </w:rPr>
                      </w:pPr>
                      <w:bookmarkStart w:id="455" w:name="_Toc52484787"/>
                      <w:r>
                        <w:t xml:space="preserve">Slika </w:t>
                      </w:r>
                      <w:fldSimple w:instr=" SEQ Slika \* ARABIC ">
                        <w:r>
                          <w:rPr>
                            <w:noProof/>
                          </w:rPr>
                          <w:t>63</w:t>
                        </w:r>
                      </w:fldSimple>
                      <w:r w:rsidRPr="00B6707D">
                        <w:rPr>
                          <w:noProof/>
                        </w:rPr>
                        <w:t xml:space="preserve"> –</w:t>
                      </w:r>
                      <w:r>
                        <w:rPr>
                          <w:noProof/>
                        </w:rPr>
                        <w:t xml:space="preserve"> </w:t>
                      </w:r>
                      <w:r>
                        <w:t>e-Dnevnik Plus API: Registracija</w:t>
                      </w:r>
                      <w:bookmarkEnd w:id="455"/>
                    </w:p>
                  </w:txbxContent>
                </v:textbox>
                <w10:wrap anchorx="margin"/>
              </v:shape>
            </w:pict>
          </mc:Fallback>
        </mc:AlternateContent>
      </w:r>
    </w:p>
    <w:p w14:paraId="78E0E3F8" w14:textId="77777777" w:rsidR="00F525F0" w:rsidRPr="008D1D7C" w:rsidRDefault="00F525F0" w:rsidP="00852E48"/>
    <w:p w14:paraId="26A96787" w14:textId="20833AE5" w:rsidR="00835A01" w:rsidRPr="008D1D7C" w:rsidRDefault="00835A01" w:rsidP="00852E48">
      <w:r w:rsidRPr="008D1D7C">
        <w:t xml:space="preserve">Unosom korisničkog imena i lozinke </w:t>
      </w:r>
      <w:r w:rsidR="00810884" w:rsidRPr="008D1D7C">
        <w:t>te klikom na „REGISTRIRAJ ME“</w:t>
      </w:r>
      <w:r w:rsidRPr="008D1D7C">
        <w:t xml:space="preserve"> obrada se izvodi u 3 koraka:</w:t>
      </w:r>
    </w:p>
    <w:p w14:paraId="1B3CA719" w14:textId="67EA9E02" w:rsidR="00835A01" w:rsidRPr="008D1D7C" w:rsidRDefault="00835A01" w:rsidP="00507DBF">
      <w:pPr>
        <w:pStyle w:val="ListParagraph"/>
        <w:numPr>
          <w:ilvl w:val="0"/>
          <w:numId w:val="33"/>
        </w:numPr>
        <w:rPr>
          <w:b/>
        </w:rPr>
      </w:pPr>
      <w:r w:rsidRPr="008D1D7C">
        <w:rPr>
          <w:b/>
        </w:rPr>
        <w:t>Provjera ispravnosti računa</w:t>
      </w:r>
    </w:p>
    <w:p w14:paraId="2EBCB447" w14:textId="54F1AC49" w:rsidR="00835A01" w:rsidRPr="008D1D7C" w:rsidRDefault="00835A01" w:rsidP="00507DBF">
      <w:pPr>
        <w:pStyle w:val="ListParagraph"/>
        <w:numPr>
          <w:ilvl w:val="0"/>
          <w:numId w:val="33"/>
        </w:numPr>
        <w:rPr>
          <w:b/>
        </w:rPr>
      </w:pPr>
      <w:r w:rsidRPr="008D1D7C">
        <w:rPr>
          <w:b/>
        </w:rPr>
        <w:t>Enkripcija podataka</w:t>
      </w:r>
    </w:p>
    <w:p w14:paraId="750DEFBC" w14:textId="11C20320" w:rsidR="002925CF" w:rsidRPr="008D1D7C" w:rsidRDefault="00835A01" w:rsidP="00507DBF">
      <w:pPr>
        <w:pStyle w:val="ListParagraph"/>
        <w:numPr>
          <w:ilvl w:val="0"/>
          <w:numId w:val="33"/>
        </w:numPr>
        <w:rPr>
          <w:b/>
        </w:rPr>
      </w:pPr>
      <w:r w:rsidRPr="008D1D7C">
        <w:rPr>
          <w:b/>
        </w:rPr>
        <w:t>Prijenos podataka</w:t>
      </w:r>
    </w:p>
    <w:p w14:paraId="5AFE9B58" w14:textId="40045BF5" w:rsidR="002925CF" w:rsidRPr="008D1D7C" w:rsidRDefault="002925CF" w:rsidP="002925CF">
      <w:pPr>
        <w:rPr>
          <w:b/>
        </w:rPr>
      </w:pPr>
    </w:p>
    <w:p w14:paraId="73DCEFBB" w14:textId="77777777" w:rsidR="00887722" w:rsidRPr="008D1D7C" w:rsidRDefault="00887722" w:rsidP="00887722">
      <w:r w:rsidRPr="008D1D7C">
        <w:t>Ako dođe do greške u jednom od koraka, prikazat će se završna poruka s razlogom neuspjeha. Postupak je uvijek moguće ponoviti, ali ne dok je obrada u tijeku.</w:t>
      </w:r>
    </w:p>
    <w:p w14:paraId="7DE5C893" w14:textId="77777777" w:rsidR="00887722" w:rsidRPr="008D1D7C" w:rsidRDefault="00887722" w:rsidP="00887722">
      <w:r w:rsidRPr="008D1D7C">
        <w:t xml:space="preserve">Nakon što se izvrši prijenos podataka na Arduino (3. korak), potrebno je približiti ID karticu čitaču i </w:t>
      </w:r>
      <w:r w:rsidRPr="008D1D7C">
        <w:rPr>
          <w:b/>
        </w:rPr>
        <w:t xml:space="preserve">zadržati je </w:t>
      </w:r>
      <w:r w:rsidRPr="008D1D7C">
        <w:t>sve dok se obrada ne završi i prikaže završna poruka.</w:t>
      </w:r>
    </w:p>
    <w:p w14:paraId="734CA21D" w14:textId="5B963B6F" w:rsidR="00887722" w:rsidRPr="008D1D7C" w:rsidRDefault="00887722" w:rsidP="00887722">
      <w:r w:rsidRPr="008D1D7C">
        <w:t>ID kartica može se registrirati više puta, npr. ako se istom korisniku promijeni lozinka ili ako postojećem korisniku više ne treba može je na sebe registrirati novi korisnik. Moguće je imat</w:t>
      </w:r>
      <w:r w:rsidR="00BE4401">
        <w:t>i</w:t>
      </w:r>
      <w:r w:rsidRPr="008D1D7C">
        <w:t xml:space="preserve"> i više od jedne kartice s istim podacima.</w:t>
      </w:r>
    </w:p>
    <w:p w14:paraId="6EDBCFBD" w14:textId="21626C85" w:rsidR="00523663" w:rsidRPr="008D1D7C" w:rsidRDefault="00887722" w:rsidP="00852E48">
      <w:r w:rsidRPr="008D1D7C">
        <w:t xml:space="preserve">Preneseni podaci na kartici su </w:t>
      </w:r>
      <w:proofErr w:type="spellStart"/>
      <w:r w:rsidRPr="008D1D7C">
        <w:t>enkriptirani</w:t>
      </w:r>
      <w:proofErr w:type="spellEnd"/>
      <w:r w:rsidRPr="008D1D7C">
        <w:t xml:space="preserve"> tj. ako izgubite karticu nitko neće moći pročitati vaše podatke</w:t>
      </w:r>
      <w:r w:rsidR="00BE4401">
        <w:t xml:space="preserve"> za prijavu</w:t>
      </w:r>
      <w:r w:rsidRPr="008D1D7C">
        <w:t xml:space="preserve">. </w:t>
      </w:r>
    </w:p>
    <w:p w14:paraId="48DF0B6A" w14:textId="767D492D" w:rsidR="0064463C" w:rsidRPr="008D1D7C" w:rsidRDefault="0064463C" w:rsidP="00AE367A">
      <w:pPr>
        <w:pStyle w:val="Heading2"/>
      </w:pPr>
      <w:bookmarkStart w:id="456" w:name="_Toc52484703"/>
      <w:r w:rsidRPr="008D1D7C">
        <w:t>Tehnički pregled</w:t>
      </w:r>
      <w:bookmarkEnd w:id="456"/>
    </w:p>
    <w:p w14:paraId="3F6D4234" w14:textId="7D9AB755" w:rsidR="00842DCA" w:rsidRPr="008D1D7C" w:rsidRDefault="00842DCA" w:rsidP="00842DCA">
      <w:pPr>
        <w:pStyle w:val="Heading3"/>
      </w:pPr>
      <w:bookmarkStart w:id="457" w:name="_Toc52484704"/>
      <w:r w:rsidRPr="008D1D7C">
        <w:t>e-Dnevnik Plus za škole</w:t>
      </w:r>
      <w:bookmarkEnd w:id="457"/>
    </w:p>
    <w:p w14:paraId="43F7DF93" w14:textId="640B557A" w:rsidR="000B0800" w:rsidRPr="008D1D7C" w:rsidRDefault="000B6BB4" w:rsidP="00D203EB">
      <w:r w:rsidRPr="008D1D7C">
        <w:t xml:space="preserve">Za prijavu na sustav e-Dnevnik pomoću ID kartica i info-pulta postoji posebna verzija </w:t>
      </w:r>
      <w:r w:rsidRPr="00F86201">
        <w:t>proširenja</w:t>
      </w:r>
      <w:r w:rsidRPr="008D1D7C">
        <w:t xml:space="preserve"> e-Dnevnik Plus, prilagođena zaslonima osjetljivim na dodir. </w:t>
      </w:r>
      <w:r w:rsidRPr="00F86201">
        <w:t>Proširenje</w:t>
      </w:r>
      <w:r w:rsidRPr="008D1D7C">
        <w:t xml:space="preserve"> mijenja izgled stranice za prijavu i uklanja nekoliko mogućnosti osnovnog </w:t>
      </w:r>
      <w:r w:rsidRPr="00F86201">
        <w:t>proširenja</w:t>
      </w:r>
      <w:r w:rsidRPr="008D1D7C">
        <w:t xml:space="preserve"> e-Dnevnik Plus. </w:t>
      </w:r>
    </w:p>
    <w:p w14:paraId="4CF9E7E6" w14:textId="2266B7C9" w:rsidR="00C30165" w:rsidRPr="008D1D7C" w:rsidRDefault="00C30165" w:rsidP="00C30165">
      <w:pPr>
        <w:jc w:val="left"/>
      </w:pPr>
      <w:r w:rsidRPr="008D1D7C">
        <w:t>Z</w:t>
      </w:r>
      <w:r w:rsidR="00D362AB" w:rsidRPr="008D1D7C">
        <w:t>a pomicanje stranice „</w:t>
      </w:r>
      <w:proofErr w:type="spellStart"/>
      <w:r w:rsidR="00D362AB" w:rsidRPr="008D1D7C">
        <w:t>swajpanjem</w:t>
      </w:r>
      <w:proofErr w:type="spellEnd"/>
      <w:r w:rsidR="00D362AB" w:rsidRPr="008D1D7C">
        <w:t xml:space="preserve">“ </w:t>
      </w:r>
      <w:r w:rsidRPr="008D1D7C">
        <w:t xml:space="preserve">korišten je programski paket </w:t>
      </w:r>
      <w:proofErr w:type="spellStart"/>
      <w:r w:rsidRPr="008D1D7C">
        <w:t>jQuery</w:t>
      </w:r>
      <w:proofErr w:type="spellEnd"/>
      <w:r w:rsidRPr="008D1D7C">
        <w:t xml:space="preserve"> </w:t>
      </w:r>
      <w:proofErr w:type="spellStart"/>
      <w:r w:rsidRPr="008D1D7C">
        <w:t>Kinetic</w:t>
      </w:r>
      <w:proofErr w:type="spellEnd"/>
      <w:r w:rsidRPr="008D1D7C">
        <w:t>.</w:t>
      </w:r>
      <w:r w:rsidRPr="008D1D7C">
        <w:br/>
      </w:r>
      <w:r w:rsidRPr="008D1D7C">
        <w:rPr>
          <w:color w:val="767171" w:themeColor="background2" w:themeShade="80"/>
        </w:rPr>
        <w:t xml:space="preserve">Naslovna stranica: </w:t>
      </w:r>
      <w:hyperlink r:id="rId210" w:history="1">
        <w:r w:rsidRPr="008D1D7C">
          <w:rPr>
            <w:rStyle w:val="Hyperlink"/>
            <w:color w:val="767171" w:themeColor="background2" w:themeShade="80"/>
          </w:rPr>
          <w:t>http://davetayls.github.io/jquery.kinetic</w:t>
        </w:r>
      </w:hyperlink>
      <w:r w:rsidRPr="008D1D7C">
        <w:rPr>
          <w:rStyle w:val="Hyperlink"/>
          <w:color w:val="767171" w:themeColor="background2" w:themeShade="80"/>
          <w:u w:val="none"/>
        </w:rPr>
        <w:br/>
      </w:r>
      <w:r w:rsidRPr="008D1D7C">
        <w:rPr>
          <w:color w:val="767171" w:themeColor="background2" w:themeShade="80"/>
        </w:rPr>
        <w:t xml:space="preserve">Dokumentacija / Github: </w:t>
      </w:r>
      <w:hyperlink r:id="rId211" w:history="1">
        <w:r w:rsidRPr="008D1D7C">
          <w:rPr>
            <w:rStyle w:val="Hyperlink"/>
            <w:color w:val="767171" w:themeColor="background2" w:themeShade="80"/>
          </w:rPr>
          <w:t>https://github.com/davetayls/jquery.kinetic</w:t>
        </w:r>
      </w:hyperlink>
    </w:p>
    <w:p w14:paraId="0684C534" w14:textId="0D7A4391" w:rsidR="00C30165" w:rsidRPr="008D1D7C" w:rsidRDefault="00C30165" w:rsidP="00C30165">
      <w:r w:rsidRPr="008D1D7C">
        <w:t xml:space="preserve">Potpuni tehnički pregled osnovnog </w:t>
      </w:r>
      <w:r w:rsidRPr="00F86201">
        <w:t>proširenja</w:t>
      </w:r>
      <w:r w:rsidRPr="008D1D7C">
        <w:t xml:space="preserve"> nalazi se u </w:t>
      </w:r>
      <w:hyperlink w:anchor="_Tehnički_pregled" w:history="1">
        <w:r w:rsidRPr="008D1D7C">
          <w:rPr>
            <w:rStyle w:val="Hyperlink"/>
          </w:rPr>
          <w:t xml:space="preserve">točki </w:t>
        </w:r>
        <w:r w:rsidR="00D93ED0">
          <w:rPr>
            <w:rStyle w:val="Hyperlink"/>
          </w:rPr>
          <w:t>5</w:t>
        </w:r>
      </w:hyperlink>
      <w:r w:rsidR="004D699A" w:rsidRPr="008D1D7C">
        <w:t xml:space="preserve"> dokumentacije </w:t>
      </w:r>
      <w:r w:rsidR="004D699A" w:rsidRPr="00F86201">
        <w:t>proširenja</w:t>
      </w:r>
      <w:r w:rsidR="004D699A" w:rsidRPr="008D1D7C">
        <w:t>.</w:t>
      </w:r>
    </w:p>
    <w:p w14:paraId="1DAF5E51" w14:textId="2C435213" w:rsidR="00842DCA" w:rsidRPr="008D1D7C" w:rsidRDefault="00842DCA" w:rsidP="00842DCA">
      <w:pPr>
        <w:pStyle w:val="Heading3"/>
      </w:pPr>
      <w:bookmarkStart w:id="458" w:name="_e-Dnevnik_Plus_API"/>
      <w:bookmarkStart w:id="459" w:name="_Toc52484705"/>
      <w:bookmarkEnd w:id="458"/>
      <w:r w:rsidRPr="008D1D7C">
        <w:t>e-Dnevnik Plus API</w:t>
      </w:r>
      <w:bookmarkEnd w:id="459"/>
    </w:p>
    <w:p w14:paraId="4B200195" w14:textId="68C41919" w:rsidR="000B6BB4" w:rsidRPr="008D1D7C" w:rsidRDefault="000B6BB4" w:rsidP="000B6BB4">
      <w:r w:rsidRPr="008D1D7C">
        <w:t>Kroz cijelu izradu Chrome aplikacije detaljno je praćena službena dokumentacija „</w:t>
      </w:r>
      <w:r w:rsidRPr="008D1D7C">
        <w:rPr>
          <w:b/>
        </w:rPr>
        <w:t>Chrome Developera</w:t>
      </w:r>
      <w:r w:rsidRPr="008D1D7C">
        <w:t>“ (</w:t>
      </w:r>
      <w:r w:rsidRPr="008D1D7C">
        <w:rPr>
          <w:color w:val="0563C1"/>
          <w:u w:val="single"/>
        </w:rPr>
        <w:t>developer.chrome</w:t>
      </w:r>
      <w:hyperlink r:id="rId212" w:history="1">
        <w:r w:rsidRPr="008D1D7C">
          <w:rPr>
            <w:color w:val="0563C1"/>
            <w:u w:val="single"/>
          </w:rPr>
          <w:t>.com/</w:t>
        </w:r>
        <w:proofErr w:type="spellStart"/>
        <w:r w:rsidRPr="008D1D7C">
          <w:rPr>
            <w:color w:val="0563C1"/>
            <w:u w:val="single"/>
          </w:rPr>
          <w:t>apps</w:t>
        </w:r>
        <w:proofErr w:type="spellEnd"/>
      </w:hyperlink>
      <w:r w:rsidRPr="008D1D7C">
        <w:rPr>
          <w:color w:val="000000"/>
        </w:rPr>
        <w:t>)</w:t>
      </w:r>
      <w:r w:rsidRPr="008D1D7C">
        <w:rPr>
          <w:color w:val="0563C1"/>
        </w:rPr>
        <w:t xml:space="preserve"> </w:t>
      </w:r>
      <w:r w:rsidRPr="008D1D7C">
        <w:rPr>
          <w:color w:val="000000"/>
        </w:rPr>
        <w:t xml:space="preserve">te su poštivana sva ondje navedena pravila. Preglednik Chrome uz </w:t>
      </w:r>
      <w:r w:rsidRPr="00F86201">
        <w:rPr>
          <w:color w:val="000000"/>
        </w:rPr>
        <w:t>proširenja</w:t>
      </w:r>
      <w:r w:rsidRPr="008D1D7C">
        <w:rPr>
          <w:color w:val="000000"/>
        </w:rPr>
        <w:t xml:space="preserve"> nudi i aplikacije.</w:t>
      </w:r>
      <w:r w:rsidRPr="008D1D7C">
        <w:rPr>
          <w:color w:val="0563C1"/>
        </w:rPr>
        <w:t xml:space="preserve"> </w:t>
      </w:r>
      <w:r w:rsidRPr="008D1D7C">
        <w:rPr>
          <w:color w:val="000000"/>
        </w:rPr>
        <w:t>Aplikacije su namijenjene ponajprije za komunikaciju s operacijskim sustavom računala i otvara</w:t>
      </w:r>
      <w:r w:rsidR="00D603E1" w:rsidRPr="008D1D7C">
        <w:rPr>
          <w:color w:val="000000"/>
        </w:rPr>
        <w:t>n</w:t>
      </w:r>
      <w:r w:rsidRPr="008D1D7C">
        <w:rPr>
          <w:color w:val="000000"/>
        </w:rPr>
        <w:t>je pristupa mnogim, snažnijim API-</w:t>
      </w:r>
      <w:r w:rsidR="00C43A25" w:rsidRPr="008D1D7C">
        <w:rPr>
          <w:color w:val="000000"/>
        </w:rPr>
        <w:t>ima</w:t>
      </w:r>
      <w:r w:rsidRPr="008D1D7C">
        <w:rPr>
          <w:color w:val="000000"/>
        </w:rPr>
        <w:t xml:space="preserve">. Uz Chrome </w:t>
      </w:r>
      <w:proofErr w:type="spellStart"/>
      <w:r w:rsidRPr="008D1D7C">
        <w:rPr>
          <w:color w:val="000000"/>
        </w:rPr>
        <w:t>Serial</w:t>
      </w:r>
      <w:proofErr w:type="spellEnd"/>
      <w:r w:rsidRPr="008D1D7C">
        <w:rPr>
          <w:color w:val="000000"/>
        </w:rPr>
        <w:t xml:space="preserve"> API moguće je ostvariti vezu između preglednika i serijskih uređaja. </w:t>
      </w:r>
      <w:r w:rsidRPr="008D1D7C">
        <w:t xml:space="preserve">Aplikacija se sastoji od prozora za registraciju, </w:t>
      </w:r>
      <w:proofErr w:type="spellStart"/>
      <w:r w:rsidRPr="006F53C1">
        <w:rPr>
          <w:i/>
          <w:iCs/>
        </w:rPr>
        <w:t>background</w:t>
      </w:r>
      <w:proofErr w:type="spellEnd"/>
      <w:r w:rsidRPr="008D1D7C">
        <w:t xml:space="preserve"> skripte, </w:t>
      </w:r>
      <w:r w:rsidRPr="006F53C1">
        <w:rPr>
          <w:i/>
          <w:iCs/>
        </w:rPr>
        <w:t>manifesta</w:t>
      </w:r>
      <w:r w:rsidRPr="008D1D7C">
        <w:t xml:space="preserve"> i nekoliko slika. Struktura je vrlo slična strukturi </w:t>
      </w:r>
      <w:r w:rsidRPr="00F86201">
        <w:t>proširenja</w:t>
      </w:r>
      <w:r w:rsidRPr="008D1D7C">
        <w:t xml:space="preserve"> (</w:t>
      </w:r>
      <w:hyperlink w:anchor="_Struktura_proširenja" w:history="1">
        <w:r w:rsidRPr="008D1D7C">
          <w:rPr>
            <w:rStyle w:val="Hyperlink"/>
          </w:rPr>
          <w:t xml:space="preserve">točka </w:t>
        </w:r>
        <w:r w:rsidR="00D93ED0">
          <w:rPr>
            <w:rStyle w:val="Hyperlink"/>
          </w:rPr>
          <w:t>5</w:t>
        </w:r>
        <w:r w:rsidRPr="008D1D7C">
          <w:rPr>
            <w:rStyle w:val="Hyperlink"/>
          </w:rPr>
          <w:t>.1</w:t>
        </w:r>
      </w:hyperlink>
      <w:r w:rsidRPr="008D1D7C">
        <w:t xml:space="preserve">). </w:t>
      </w:r>
    </w:p>
    <w:p w14:paraId="061E5D85" w14:textId="77777777" w:rsidR="006A29C4" w:rsidRDefault="006A29C4" w:rsidP="0064463C"/>
    <w:p w14:paraId="14F82987" w14:textId="55F66D7D" w:rsidR="0064463C" w:rsidRPr="008D1D7C" w:rsidRDefault="00A75A22" w:rsidP="0064463C">
      <w:r w:rsidRPr="008D1D7C">
        <w:rPr>
          <w:b/>
        </w:rPr>
        <w:lastRenderedPageBreak/>
        <w:t>Tok podataka za registraciju</w:t>
      </w:r>
      <w:r w:rsidRPr="008D1D7C">
        <w:t xml:space="preserve"> izgleda ovako:</w:t>
      </w:r>
    </w:p>
    <w:p w14:paraId="521D362A" w14:textId="4887DF45" w:rsidR="00A75A22" w:rsidRPr="008D1D7C" w:rsidRDefault="00A75A22" w:rsidP="00507DBF">
      <w:pPr>
        <w:pStyle w:val="ListParagraph"/>
        <w:numPr>
          <w:ilvl w:val="0"/>
          <w:numId w:val="34"/>
        </w:numPr>
        <w:spacing w:line="240" w:lineRule="auto"/>
        <w:contextualSpacing w:val="0"/>
      </w:pPr>
      <w:r w:rsidRPr="008D1D7C">
        <w:t>Prozor</w:t>
      </w:r>
      <w:r w:rsidR="00C30165" w:rsidRPr="008D1D7C">
        <w:t xml:space="preserve"> za registraciju</w:t>
      </w:r>
      <w:r w:rsidRPr="008D1D7C">
        <w:t xml:space="preserve"> šalje unesene podatke na server</w:t>
      </w:r>
      <w:r w:rsidR="00E17D6E" w:rsidRPr="008D1D7C">
        <w:t>.</w:t>
      </w:r>
    </w:p>
    <w:p w14:paraId="28A9A810" w14:textId="3DA2A1F8" w:rsidR="00A75A22" w:rsidRPr="008D1D7C" w:rsidRDefault="00A75A22" w:rsidP="00507DBF">
      <w:pPr>
        <w:pStyle w:val="ListParagraph"/>
        <w:numPr>
          <w:ilvl w:val="0"/>
          <w:numId w:val="34"/>
        </w:numPr>
        <w:spacing w:line="240" w:lineRule="auto"/>
        <w:contextualSpacing w:val="0"/>
      </w:pPr>
      <w:r w:rsidRPr="008D1D7C">
        <w:t>Server provjerava ispravnost podataka i vraća rezultat</w:t>
      </w:r>
      <w:r w:rsidR="00E17D6E" w:rsidRPr="008D1D7C">
        <w:t>.</w:t>
      </w:r>
    </w:p>
    <w:p w14:paraId="3952E7E6" w14:textId="02122B94" w:rsidR="00A75A22" w:rsidRPr="008D1D7C" w:rsidRDefault="00A75A22" w:rsidP="00507DBF">
      <w:pPr>
        <w:pStyle w:val="ListParagraph"/>
        <w:numPr>
          <w:ilvl w:val="0"/>
          <w:numId w:val="34"/>
        </w:numPr>
        <w:spacing w:line="240" w:lineRule="auto"/>
        <w:contextualSpacing w:val="0"/>
      </w:pPr>
      <w:r w:rsidRPr="008D1D7C">
        <w:t>Prozor nastavlja s obradom i traži enkripciju podataka na serveru</w:t>
      </w:r>
      <w:r w:rsidR="00E17D6E" w:rsidRPr="008D1D7C">
        <w:t>.</w:t>
      </w:r>
    </w:p>
    <w:p w14:paraId="147B0EA6" w14:textId="0336B57D" w:rsidR="00A75A22" w:rsidRPr="008D1D7C" w:rsidRDefault="00A75A22" w:rsidP="00507DBF">
      <w:pPr>
        <w:pStyle w:val="ListParagraph"/>
        <w:numPr>
          <w:ilvl w:val="0"/>
          <w:numId w:val="34"/>
        </w:numPr>
        <w:spacing w:line="240" w:lineRule="auto"/>
        <w:contextualSpacing w:val="0"/>
      </w:pPr>
      <w:r w:rsidRPr="008D1D7C">
        <w:t xml:space="preserve">Server </w:t>
      </w:r>
      <w:r w:rsidR="00E17D6E" w:rsidRPr="008D1D7C">
        <w:t xml:space="preserve">vraća </w:t>
      </w:r>
      <w:proofErr w:type="spellStart"/>
      <w:r w:rsidR="00E17D6E" w:rsidRPr="008D1D7C">
        <w:t>enkriptirane</w:t>
      </w:r>
      <w:proofErr w:type="spellEnd"/>
      <w:r w:rsidR="00E17D6E" w:rsidRPr="008D1D7C">
        <w:t xml:space="preserve"> podatke.</w:t>
      </w:r>
    </w:p>
    <w:p w14:paraId="6BAEC4AD" w14:textId="4D370FF1" w:rsidR="00E17D6E" w:rsidRPr="008D1D7C" w:rsidRDefault="00E17D6E" w:rsidP="00507DBF">
      <w:pPr>
        <w:pStyle w:val="ListParagraph"/>
        <w:numPr>
          <w:ilvl w:val="0"/>
          <w:numId w:val="34"/>
        </w:numPr>
        <w:spacing w:line="240" w:lineRule="auto"/>
        <w:contextualSpacing w:val="0"/>
      </w:pPr>
      <w:r w:rsidRPr="008D1D7C">
        <w:t xml:space="preserve">Prozor šalje </w:t>
      </w:r>
      <w:proofErr w:type="spellStart"/>
      <w:r w:rsidRPr="008D1D7C">
        <w:t>enkriptirane</w:t>
      </w:r>
      <w:proofErr w:type="spellEnd"/>
      <w:r w:rsidRPr="008D1D7C">
        <w:t xml:space="preserve"> podatke </w:t>
      </w:r>
      <w:proofErr w:type="spellStart"/>
      <w:r w:rsidRPr="008D1D7C">
        <w:t>background</w:t>
      </w:r>
      <w:proofErr w:type="spellEnd"/>
      <w:r w:rsidRPr="008D1D7C">
        <w:t xml:space="preserve"> skripti.</w:t>
      </w:r>
    </w:p>
    <w:p w14:paraId="546B80DE" w14:textId="6C35B3CB" w:rsidR="00E17D6E" w:rsidRPr="008D1D7C" w:rsidRDefault="00E17D6E" w:rsidP="00507DBF">
      <w:pPr>
        <w:pStyle w:val="ListParagraph"/>
        <w:numPr>
          <w:ilvl w:val="0"/>
          <w:numId w:val="34"/>
        </w:numPr>
        <w:spacing w:line="240" w:lineRule="auto"/>
        <w:contextualSpacing w:val="0"/>
      </w:pPr>
      <w:proofErr w:type="spellStart"/>
      <w:r w:rsidRPr="008D1D7C">
        <w:t>Background</w:t>
      </w:r>
      <w:proofErr w:type="spellEnd"/>
      <w:r w:rsidRPr="008D1D7C">
        <w:t xml:space="preserve"> skripta prenosi podatke na serijski uređaj</w:t>
      </w:r>
      <w:r w:rsidR="00842DCA" w:rsidRPr="008D1D7C">
        <w:t xml:space="preserve"> i šalje poruku prozoru</w:t>
      </w:r>
      <w:r w:rsidRPr="008D1D7C">
        <w:t>.</w:t>
      </w:r>
    </w:p>
    <w:p w14:paraId="482E98B5" w14:textId="56C9CF80" w:rsidR="00E17D6E" w:rsidRPr="008D1D7C" w:rsidRDefault="00E17D6E" w:rsidP="00507DBF">
      <w:pPr>
        <w:pStyle w:val="ListParagraph"/>
        <w:numPr>
          <w:ilvl w:val="0"/>
          <w:numId w:val="34"/>
        </w:numPr>
        <w:spacing w:line="240" w:lineRule="auto"/>
        <w:contextualSpacing w:val="0"/>
      </w:pPr>
      <w:r w:rsidRPr="008D1D7C">
        <w:t xml:space="preserve">Korisnik prislanja karticu i čeka </w:t>
      </w:r>
      <w:r w:rsidR="00842DCA" w:rsidRPr="008D1D7C">
        <w:t>dok se ne pojavi završna poruka</w:t>
      </w:r>
      <w:r w:rsidRPr="008D1D7C">
        <w:t>.</w:t>
      </w:r>
    </w:p>
    <w:p w14:paraId="0D54D25D" w14:textId="4E867B8C" w:rsidR="00A75A22" w:rsidRPr="008D1D7C" w:rsidRDefault="00E17D6E" w:rsidP="00507DBF">
      <w:pPr>
        <w:pStyle w:val="ListParagraph"/>
        <w:numPr>
          <w:ilvl w:val="0"/>
          <w:numId w:val="34"/>
        </w:numPr>
        <w:spacing w:line="240" w:lineRule="auto"/>
        <w:contextualSpacing w:val="0"/>
      </w:pPr>
      <w:r w:rsidRPr="008D1D7C">
        <w:t>Serijski uređaj prenosi podatke na karticu.</w:t>
      </w:r>
    </w:p>
    <w:p w14:paraId="2A08DF48" w14:textId="5DE44AF6" w:rsidR="00E17D6E" w:rsidRPr="008D1D7C" w:rsidRDefault="00E17D6E" w:rsidP="00507DBF">
      <w:pPr>
        <w:pStyle w:val="ListParagraph"/>
        <w:numPr>
          <w:ilvl w:val="0"/>
          <w:numId w:val="34"/>
        </w:numPr>
        <w:spacing w:line="240" w:lineRule="auto"/>
        <w:contextualSpacing w:val="0"/>
      </w:pPr>
      <w:proofErr w:type="spellStart"/>
      <w:r w:rsidRPr="008D1D7C">
        <w:t>Background</w:t>
      </w:r>
      <w:proofErr w:type="spellEnd"/>
      <w:r w:rsidRPr="008D1D7C">
        <w:t xml:space="preserve"> skripta čita prenesene podatke i šalje ih prozoru.</w:t>
      </w:r>
    </w:p>
    <w:p w14:paraId="1A1CB109" w14:textId="0DFCA8BA" w:rsidR="00E17D6E" w:rsidRPr="008D1D7C" w:rsidRDefault="00E17D6E" w:rsidP="00507DBF">
      <w:pPr>
        <w:pStyle w:val="ListParagraph"/>
        <w:numPr>
          <w:ilvl w:val="0"/>
          <w:numId w:val="34"/>
        </w:numPr>
        <w:spacing w:line="240" w:lineRule="auto"/>
        <w:contextualSpacing w:val="0"/>
      </w:pPr>
      <w:r w:rsidRPr="008D1D7C">
        <w:t>Prozor uspoređuje prenesene podatke s unesenim i vraća završnu poruku.</w:t>
      </w:r>
    </w:p>
    <w:p w14:paraId="278A75F9" w14:textId="77777777" w:rsidR="00A55695" w:rsidRPr="008D1D7C" w:rsidRDefault="00A55695" w:rsidP="00A55695">
      <w:pPr>
        <w:jc w:val="left"/>
      </w:pPr>
    </w:p>
    <w:p w14:paraId="03379A1C" w14:textId="5950367F" w:rsidR="000B6BB4" w:rsidRPr="008D1D7C" w:rsidRDefault="000B6BB4" w:rsidP="000B6BB4">
      <w:pPr>
        <w:jc w:val="left"/>
      </w:pPr>
      <w:r w:rsidRPr="008D1D7C">
        <w:t>Zašto server? Na serveru se može obaviti provjera ispravnosti korisničkog računa, a na običnoj web stranici ne. Također, server omogućuje enkripciju podataka bez da itko sazna način enkripcije, a bit će potreban kad se novi korisnici budu registrirali putem mobilnih uređaja.</w:t>
      </w:r>
      <w:r w:rsidR="0046269F">
        <w:t xml:space="preserve"> </w:t>
      </w:r>
    </w:p>
    <w:p w14:paraId="071FE55D" w14:textId="686444E4" w:rsidR="000B6BB4" w:rsidRPr="008D1D7C" w:rsidRDefault="000B6BB4" w:rsidP="000B6BB4">
      <w:pPr>
        <w:jc w:val="left"/>
      </w:pPr>
      <w:r w:rsidRPr="008D1D7C">
        <w:t xml:space="preserve">Za server koristim </w:t>
      </w:r>
      <w:proofErr w:type="spellStart"/>
      <w:r w:rsidRPr="008D1D7C">
        <w:t>Firebase</w:t>
      </w:r>
      <w:proofErr w:type="spellEnd"/>
      <w:r w:rsidRPr="008D1D7C">
        <w:t xml:space="preserve"> servis, </w:t>
      </w:r>
      <w:proofErr w:type="spellStart"/>
      <w:r w:rsidRPr="008D1D7C">
        <w:t>Blaze</w:t>
      </w:r>
      <w:proofErr w:type="spellEnd"/>
      <w:r w:rsidRPr="008D1D7C">
        <w:t xml:space="preserve"> (Premium) plan jer mi on omogućuje korištenje „</w:t>
      </w:r>
      <w:proofErr w:type="spellStart"/>
      <w:r w:rsidRPr="008D1D7C">
        <w:t>Outbound</w:t>
      </w:r>
      <w:proofErr w:type="spellEnd"/>
      <w:r w:rsidRPr="008D1D7C">
        <w:t xml:space="preserve"> </w:t>
      </w:r>
      <w:proofErr w:type="spellStart"/>
      <w:r w:rsidRPr="008D1D7C">
        <w:t>networking</w:t>
      </w:r>
      <w:proofErr w:type="spellEnd"/>
      <w:r w:rsidRPr="008D1D7C">
        <w:t xml:space="preserve">-a“, koji je potreban za POST pozive prema domenama koje ne obuhvaćaju Google. </w:t>
      </w:r>
      <w:r w:rsidRPr="008D1D7C">
        <w:br/>
        <w:t xml:space="preserve">Plan se plaća, ali uz Google Cloud Platformu iskorištavam 300$ besplatnog kredita. Više na: </w:t>
      </w:r>
      <w:hyperlink r:id="rId213" w:history="1">
        <w:r w:rsidRPr="008D1D7C">
          <w:rPr>
            <w:rStyle w:val="Hyperlink"/>
          </w:rPr>
          <w:t>https://firebase.google.com/pricing</w:t>
        </w:r>
      </w:hyperlink>
      <w:r w:rsidRPr="008D1D7C">
        <w:t xml:space="preserve">  i  </w:t>
      </w:r>
      <w:hyperlink r:id="rId214" w:history="1">
        <w:r w:rsidRPr="008D1D7C">
          <w:rPr>
            <w:rStyle w:val="Hyperlink"/>
          </w:rPr>
          <w:t>https://cloud.google.com/free</w:t>
        </w:r>
      </w:hyperlink>
      <w:r w:rsidRPr="008D1D7C">
        <w:t>.</w:t>
      </w:r>
      <w:r w:rsidRPr="008D1D7C">
        <w:br/>
        <w:t xml:space="preserve">Na serveru koristim „Express“ </w:t>
      </w:r>
      <w:proofErr w:type="spellStart"/>
      <w:r w:rsidRPr="008D1D7C">
        <w:t>framework</w:t>
      </w:r>
      <w:proofErr w:type="spellEnd"/>
      <w:r w:rsidRPr="008D1D7C">
        <w:t xml:space="preserve"> uz „</w:t>
      </w:r>
      <w:proofErr w:type="spellStart"/>
      <w:r w:rsidRPr="008D1D7C">
        <w:t>Request</w:t>
      </w:r>
      <w:proofErr w:type="spellEnd"/>
      <w:r w:rsidRPr="008D1D7C">
        <w:t>“ klijent.</w:t>
      </w:r>
      <w:r w:rsidR="006A29C4">
        <w:t xml:space="preserve"> </w:t>
      </w:r>
      <w:r w:rsidR="006A29C4">
        <w:br/>
        <w:t xml:space="preserve">Izvorni kod funkcije nalazi se u </w:t>
      </w:r>
      <w:proofErr w:type="spellStart"/>
      <w:r w:rsidR="006A29C4">
        <w:t>Firebase</w:t>
      </w:r>
      <w:proofErr w:type="spellEnd"/>
      <w:r w:rsidR="006A29C4">
        <w:t xml:space="preserve"> projektu s putanjom /</w:t>
      </w:r>
      <w:proofErr w:type="spellStart"/>
      <w:r w:rsidR="006A29C4">
        <w:t>functions</w:t>
      </w:r>
      <w:proofErr w:type="spellEnd"/>
      <w:r w:rsidR="006A29C4">
        <w:t>/index.js.</w:t>
      </w:r>
    </w:p>
    <w:p w14:paraId="71AAD737" w14:textId="77777777" w:rsidR="004D6447" w:rsidRPr="008D1D7C" w:rsidRDefault="00A55695" w:rsidP="004D6447">
      <w:pPr>
        <w:keepNext/>
        <w:jc w:val="left"/>
      </w:pPr>
      <w:r w:rsidRPr="008D1D7C">
        <w:rPr>
          <w:noProof/>
          <w:lang w:eastAsia="hr-HR"/>
        </w:rPr>
        <w:drawing>
          <wp:inline distT="0" distB="0" distL="0" distR="0" wp14:anchorId="5580B831" wp14:editId="7F706480">
            <wp:extent cx="6645275" cy="2880360"/>
            <wp:effectExtent l="0" t="0" r="0" b="0"/>
            <wp:docPr id="302" name="Picture 302" descr="Slikovni rezultat za firebase bla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kovni rezultat za firebase blaze"/>
                    <pic:cNvPicPr>
                      <a:picLocks noChangeAspect="1" noChangeArrowheads="1"/>
                    </pic:cNvPicPr>
                  </pic:nvPicPr>
                  <pic:blipFill rotWithShape="1">
                    <a:blip r:embed="rId215">
                      <a:extLst>
                        <a:ext uri="{28A0092B-C50C-407E-A947-70E740481C1C}">
                          <a14:useLocalDpi xmlns:a14="http://schemas.microsoft.com/office/drawing/2010/main" val="0"/>
                        </a:ext>
                      </a:extLst>
                    </a:blip>
                    <a:srcRect t="9435" b="3586"/>
                    <a:stretch/>
                  </pic:blipFill>
                  <pic:spPr bwMode="auto">
                    <a:xfrm>
                      <a:off x="0" y="0"/>
                      <a:ext cx="6645910" cy="2880635"/>
                    </a:xfrm>
                    <a:prstGeom prst="rect">
                      <a:avLst/>
                    </a:prstGeom>
                    <a:noFill/>
                    <a:ln>
                      <a:noFill/>
                    </a:ln>
                    <a:extLst>
                      <a:ext uri="{53640926-AAD7-44D8-BBD7-CCE9431645EC}">
                        <a14:shadowObscured xmlns:a14="http://schemas.microsoft.com/office/drawing/2010/main"/>
                      </a:ext>
                    </a:extLst>
                  </pic:spPr>
                </pic:pic>
              </a:graphicData>
            </a:graphic>
          </wp:inline>
        </w:drawing>
      </w:r>
    </w:p>
    <w:p w14:paraId="5E45E946" w14:textId="5F991DE0" w:rsidR="00A55695" w:rsidRPr="008D1D7C" w:rsidRDefault="004D6447" w:rsidP="004D6447">
      <w:pPr>
        <w:pStyle w:val="Caption"/>
      </w:pPr>
      <w:bookmarkStart w:id="460" w:name="_Toc52484788"/>
      <w:r w:rsidRPr="008D1D7C">
        <w:t xml:space="preserve">Slika </w:t>
      </w:r>
      <w:fldSimple w:instr=" SEQ Slika \* ARABIC ">
        <w:r w:rsidR="00E26EFF">
          <w:rPr>
            <w:noProof/>
          </w:rPr>
          <w:t>64</w:t>
        </w:r>
      </w:fldSimple>
      <w:r w:rsidRPr="008D1D7C">
        <w:rPr>
          <w:noProof/>
        </w:rPr>
        <w:t xml:space="preserve"> – </w:t>
      </w:r>
      <w:r w:rsidRPr="008D1D7C">
        <w:t xml:space="preserve">Google Cloud </w:t>
      </w:r>
      <w:proofErr w:type="spellStart"/>
      <w:r w:rsidRPr="008D1D7C">
        <w:t>Platform</w:t>
      </w:r>
      <w:proofErr w:type="spellEnd"/>
      <w:r w:rsidRPr="008D1D7C">
        <w:t xml:space="preserve"> i </w:t>
      </w:r>
      <w:proofErr w:type="spellStart"/>
      <w:r w:rsidRPr="008D1D7C">
        <w:t>Firebase</w:t>
      </w:r>
      <w:proofErr w:type="spellEnd"/>
      <w:r w:rsidRPr="008D1D7C">
        <w:t xml:space="preserve"> (</w:t>
      </w:r>
      <w:hyperlink r:id="rId216" w:history="1">
        <w:r w:rsidRPr="008D1D7C">
          <w:rPr>
            <w:rStyle w:val="Hyperlink"/>
          </w:rPr>
          <w:t>link</w:t>
        </w:r>
      </w:hyperlink>
      <w:r w:rsidRPr="008D1D7C">
        <w:t>)</w:t>
      </w:r>
      <w:bookmarkEnd w:id="460"/>
    </w:p>
    <w:p w14:paraId="51413638" w14:textId="252D5D4E" w:rsidR="00A55695" w:rsidRPr="008D1D7C" w:rsidRDefault="00A55695" w:rsidP="00A55695">
      <w:pPr>
        <w:jc w:val="left"/>
      </w:pPr>
      <w:r w:rsidRPr="008D1D7C">
        <w:lastRenderedPageBreak/>
        <w:t xml:space="preserve">Kroz cijelu izradu detaljno je praćena službena </w:t>
      </w:r>
      <w:proofErr w:type="spellStart"/>
      <w:r w:rsidRPr="008D1D7C">
        <w:t>Firebase</w:t>
      </w:r>
      <w:proofErr w:type="spellEnd"/>
      <w:r w:rsidRPr="008D1D7C">
        <w:t xml:space="preserve"> dokumentacija: </w:t>
      </w:r>
      <w:hyperlink r:id="rId217" w:history="1">
        <w:r w:rsidRPr="008D1D7C">
          <w:rPr>
            <w:rStyle w:val="Hyperlink"/>
          </w:rPr>
          <w:t>https://firebase.google.com/docs/hosting/functions</w:t>
        </w:r>
      </w:hyperlink>
      <w:r w:rsidR="004D6447" w:rsidRPr="008D1D7C">
        <w:br/>
      </w:r>
    </w:p>
    <w:p w14:paraId="4759D566" w14:textId="4263E49C" w:rsidR="00471244" w:rsidRPr="008D1D7C" w:rsidRDefault="00A55695" w:rsidP="00D5638C">
      <w:pPr>
        <w:jc w:val="left"/>
      </w:pPr>
      <w:r w:rsidRPr="008D1D7C">
        <w:t xml:space="preserve">Odličan video koji objašnjava sve vezano uz </w:t>
      </w:r>
      <w:proofErr w:type="spellStart"/>
      <w:r w:rsidRPr="008D1D7C">
        <w:t>Firebase</w:t>
      </w:r>
      <w:proofErr w:type="spellEnd"/>
      <w:r w:rsidRPr="008D1D7C">
        <w:t xml:space="preserve"> Cloud funkcije:</w:t>
      </w:r>
      <w:r w:rsidRPr="008D1D7C">
        <w:br/>
      </w:r>
      <w:hyperlink r:id="rId218" w:history="1">
        <w:r w:rsidRPr="008D1D7C">
          <w:rPr>
            <w:rStyle w:val="Hyperlink"/>
          </w:rPr>
          <w:t>https://www.youtube.com/watch?v=LOeioOKUKI8</w:t>
        </w:r>
      </w:hyperlink>
    </w:p>
    <w:p w14:paraId="3DA4AECF" w14:textId="296D5972" w:rsidR="00842DCA" w:rsidRPr="008D1D7C" w:rsidRDefault="001F6E86" w:rsidP="00842DCA">
      <w:r w:rsidRPr="008D1D7C">
        <w:br/>
      </w:r>
      <w:r w:rsidR="00842DCA" w:rsidRPr="008D1D7C">
        <w:rPr>
          <w:b/>
        </w:rPr>
        <w:t>Tok podataka za prijavu</w:t>
      </w:r>
      <w:r w:rsidR="00842DCA" w:rsidRPr="008D1D7C">
        <w:t xml:space="preserve"> izgleda ovako:</w:t>
      </w:r>
    </w:p>
    <w:p w14:paraId="6EB552EB" w14:textId="77777777" w:rsidR="000B6BB4" w:rsidRPr="008D1D7C" w:rsidRDefault="000B6BB4" w:rsidP="00507DBF">
      <w:pPr>
        <w:pStyle w:val="ListParagraph"/>
        <w:numPr>
          <w:ilvl w:val="0"/>
          <w:numId w:val="35"/>
        </w:numPr>
        <w:spacing w:line="240" w:lineRule="auto"/>
        <w:contextualSpacing w:val="0"/>
      </w:pPr>
      <w:proofErr w:type="spellStart"/>
      <w:r w:rsidRPr="008D1D7C">
        <w:t>Background</w:t>
      </w:r>
      <w:proofErr w:type="spellEnd"/>
      <w:r w:rsidRPr="008D1D7C">
        <w:t xml:space="preserve"> skripta uvijek „sluša“ (provjerava) prisutnost ID kartice.</w:t>
      </w:r>
    </w:p>
    <w:p w14:paraId="3D3B034C" w14:textId="77777777" w:rsidR="000B6BB4" w:rsidRPr="008D1D7C" w:rsidRDefault="000B6BB4" w:rsidP="00507DBF">
      <w:pPr>
        <w:pStyle w:val="ListParagraph"/>
        <w:numPr>
          <w:ilvl w:val="0"/>
          <w:numId w:val="35"/>
        </w:numPr>
        <w:spacing w:line="240" w:lineRule="auto"/>
        <w:contextualSpacing w:val="0"/>
      </w:pPr>
      <w:r w:rsidRPr="008D1D7C">
        <w:t xml:space="preserve">Pronalaskom podataka s ID kartice, </w:t>
      </w:r>
      <w:proofErr w:type="spellStart"/>
      <w:r w:rsidRPr="008D1D7C">
        <w:t>background</w:t>
      </w:r>
      <w:proofErr w:type="spellEnd"/>
      <w:r w:rsidRPr="008D1D7C">
        <w:t xml:space="preserve"> skripta dekriptira i šalje podatke </w:t>
      </w:r>
      <w:proofErr w:type="spellStart"/>
      <w:r w:rsidRPr="008D1D7C">
        <w:t>background</w:t>
      </w:r>
      <w:proofErr w:type="spellEnd"/>
      <w:r w:rsidRPr="008D1D7C">
        <w:t xml:space="preserve"> skripti </w:t>
      </w:r>
      <w:r w:rsidRPr="00F86201">
        <w:t>proširenja</w:t>
      </w:r>
      <w:r w:rsidRPr="008D1D7C">
        <w:t xml:space="preserve"> e-Dnevnik Plus.</w:t>
      </w:r>
    </w:p>
    <w:p w14:paraId="1BFA5341" w14:textId="77777777" w:rsidR="000B6BB4" w:rsidRPr="008D1D7C" w:rsidRDefault="000B6BB4" w:rsidP="00507DBF">
      <w:pPr>
        <w:pStyle w:val="ListParagraph"/>
        <w:numPr>
          <w:ilvl w:val="0"/>
          <w:numId w:val="35"/>
        </w:numPr>
        <w:spacing w:line="240" w:lineRule="auto"/>
        <w:contextualSpacing w:val="0"/>
      </w:pPr>
      <w:proofErr w:type="spellStart"/>
      <w:r w:rsidRPr="008D1D7C">
        <w:t>Background</w:t>
      </w:r>
      <w:proofErr w:type="spellEnd"/>
      <w:r w:rsidRPr="008D1D7C">
        <w:t xml:space="preserve"> skripta </w:t>
      </w:r>
      <w:r w:rsidRPr="00F86201">
        <w:t>proširenja</w:t>
      </w:r>
      <w:r w:rsidRPr="008D1D7C">
        <w:t xml:space="preserve"> prosljeđuje podatke </w:t>
      </w:r>
      <w:proofErr w:type="spellStart"/>
      <w:r w:rsidRPr="008D1D7C">
        <w:t>content</w:t>
      </w:r>
      <w:proofErr w:type="spellEnd"/>
      <w:r w:rsidRPr="008D1D7C">
        <w:t xml:space="preserve"> skripti </w:t>
      </w:r>
      <w:r w:rsidRPr="00F86201">
        <w:t>proširenja</w:t>
      </w:r>
      <w:r w:rsidRPr="008D1D7C">
        <w:t>. Ako nigdje nije otvoren e-Dnevnik, skripta stvara novu sesiju i kratkotrajno sprema podatke za prijavu.</w:t>
      </w:r>
    </w:p>
    <w:p w14:paraId="6D589384" w14:textId="609FEE59" w:rsidR="000B6BB4" w:rsidRDefault="000B6BB4" w:rsidP="00507DBF">
      <w:pPr>
        <w:pStyle w:val="ListParagraph"/>
        <w:numPr>
          <w:ilvl w:val="0"/>
          <w:numId w:val="35"/>
        </w:numPr>
        <w:spacing w:line="240" w:lineRule="auto"/>
        <w:contextualSpacing w:val="0"/>
      </w:pPr>
      <w:r w:rsidRPr="008D1D7C">
        <w:t xml:space="preserve">Content skripta </w:t>
      </w:r>
      <w:r w:rsidRPr="00F86201">
        <w:t>proširenja</w:t>
      </w:r>
      <w:r w:rsidRPr="008D1D7C">
        <w:t xml:space="preserve"> prijavljuje korisnika.</w:t>
      </w:r>
    </w:p>
    <w:p w14:paraId="7287B30E" w14:textId="77777777" w:rsidR="006F53C1" w:rsidRPr="008D1D7C" w:rsidRDefault="006F53C1" w:rsidP="006F53C1">
      <w:pPr>
        <w:spacing w:line="240" w:lineRule="auto"/>
      </w:pPr>
    </w:p>
    <w:p w14:paraId="1C1DB404" w14:textId="46FB47BC" w:rsidR="001D03EB" w:rsidRPr="008D1D7C" w:rsidRDefault="001D03EB" w:rsidP="001D03EB">
      <w:pPr>
        <w:pStyle w:val="Heading3"/>
      </w:pPr>
      <w:bookmarkStart w:id="461" w:name="_Toc52484706"/>
      <w:r w:rsidRPr="008D1D7C">
        <w:t>Arduino program</w:t>
      </w:r>
      <w:bookmarkEnd w:id="461"/>
    </w:p>
    <w:p w14:paraId="080B2381" w14:textId="491023B8" w:rsidR="000B6BB4" w:rsidRPr="008D1D7C" w:rsidRDefault="000B6BB4" w:rsidP="000B6BB4">
      <w:r w:rsidRPr="008D1D7C">
        <w:t>RFID-TAG-</w:t>
      </w:r>
      <w:proofErr w:type="spellStart"/>
      <w:r w:rsidRPr="008D1D7C">
        <w:t>communicator.ino</w:t>
      </w:r>
      <w:proofErr w:type="spellEnd"/>
      <w:r w:rsidRPr="008D1D7C">
        <w:t xml:space="preserve"> je Arduino program</w:t>
      </w:r>
      <w:r w:rsidR="00B6527D">
        <w:t>,</w:t>
      </w:r>
      <w:r w:rsidRPr="008D1D7C">
        <w:t xml:space="preserve"> koji služi za komunikaciju s čitačem, a čitač može očitavati ID kartice, tokene ili bilo koji drugi RFID tag na operacijskoj frekvenciji od 13.56 MHz. Za komunikaciju je korišten dodatan programski paket „MFRC522“ uz </w:t>
      </w:r>
      <w:proofErr w:type="spellStart"/>
      <w:r w:rsidRPr="008D1D7C">
        <w:t>predinstalirani</w:t>
      </w:r>
      <w:proofErr w:type="spellEnd"/>
      <w:r w:rsidRPr="008D1D7C">
        <w:t xml:space="preserve"> paket „SPI“.</w:t>
      </w:r>
    </w:p>
    <w:p w14:paraId="2E5DC975" w14:textId="6E188B00" w:rsidR="000B6BB4" w:rsidRPr="008D1D7C" w:rsidRDefault="000B6BB4" w:rsidP="000B6BB4">
      <w:r w:rsidRPr="008D1D7C">
        <w:t>RFID tag (u ovome slučaju kartica) sastoji se od 64 bloka. Blokovi ne mogu biti dulji od 16 bajtova. Svaki četvrti blok je rezervirani (</w:t>
      </w:r>
      <w:proofErr w:type="spellStart"/>
      <w:r w:rsidRPr="008D1D7C">
        <w:rPr>
          <w:i/>
        </w:rPr>
        <w:t>trailer</w:t>
      </w:r>
      <w:proofErr w:type="spellEnd"/>
      <w:r w:rsidRPr="008D1D7C">
        <w:t xml:space="preserve">) blok (0, 3, 7...) i u njih se podaci ne smiju zapisivati. </w:t>
      </w:r>
      <w:proofErr w:type="spellStart"/>
      <w:r w:rsidRPr="008D1D7C">
        <w:t>Enkriptirani</w:t>
      </w:r>
      <w:proofErr w:type="spellEnd"/>
      <w:r w:rsidRPr="008D1D7C">
        <w:t xml:space="preserve"> korisnički podaci zapisuju se u slobodne blokove i prepisuju se preko postojećih zapisa. Dakle, rastavljaju se na blokove od 16 karaktera. Na isti način podaci se i čitaju, samo što su podaci spremljeni tako da se znaju njihovi rubovi.</w:t>
      </w:r>
      <w:r w:rsidR="00D603E1" w:rsidRPr="008D1D7C">
        <w:t xml:space="preserve"> Tada je između rubova moguće iš</w:t>
      </w:r>
      <w:r w:rsidRPr="008D1D7C">
        <w:t>čitati i spojiti korisničke podatke.</w:t>
      </w:r>
    </w:p>
    <w:p w14:paraId="7BF45407" w14:textId="678B6812" w:rsidR="009B1865" w:rsidRPr="008D1D7C" w:rsidRDefault="009B1865" w:rsidP="009B1865">
      <w:pPr>
        <w:jc w:val="left"/>
      </w:pPr>
      <w:r w:rsidRPr="008D1D7C">
        <w:t>SPI paket:</w:t>
      </w:r>
      <w:r w:rsidRPr="008D1D7C">
        <w:br/>
      </w:r>
      <w:r w:rsidRPr="008D1D7C">
        <w:rPr>
          <w:color w:val="767171" w:themeColor="background2" w:themeShade="80"/>
        </w:rPr>
        <w:t xml:space="preserve">Naslovna stranica / dokumentacija: </w:t>
      </w:r>
      <w:hyperlink r:id="rId219" w:history="1">
        <w:r w:rsidRPr="008D1D7C">
          <w:rPr>
            <w:rStyle w:val="Hyperlink"/>
            <w:color w:val="767171" w:themeColor="background2" w:themeShade="80"/>
          </w:rPr>
          <w:t>https://www.arduino.cc/en/reference/SPI</w:t>
        </w:r>
      </w:hyperlink>
    </w:p>
    <w:p w14:paraId="1A6C837E" w14:textId="24BCC550" w:rsidR="009B1865" w:rsidRPr="008D1D7C" w:rsidRDefault="009B1865" w:rsidP="009B1865">
      <w:pPr>
        <w:jc w:val="left"/>
        <w:rPr>
          <w:color w:val="767171" w:themeColor="background2" w:themeShade="80"/>
        </w:rPr>
      </w:pPr>
      <w:r w:rsidRPr="008D1D7C">
        <w:t xml:space="preserve">MFRC522 paket: </w:t>
      </w:r>
      <w:r w:rsidRPr="008D1D7C">
        <w:br/>
      </w:r>
      <w:r w:rsidRPr="008D1D7C">
        <w:rPr>
          <w:color w:val="767171" w:themeColor="background2" w:themeShade="80"/>
        </w:rPr>
        <w:t xml:space="preserve">Dokumentacija: </w:t>
      </w:r>
      <w:hyperlink r:id="rId220" w:history="1">
        <w:r w:rsidRPr="008D1D7C">
          <w:rPr>
            <w:rStyle w:val="Hyperlink"/>
            <w:color w:val="767171" w:themeColor="background2" w:themeShade="80"/>
          </w:rPr>
          <w:t>https://www.nxp.com/docs/en/data-sheet/MFRC522.pdf</w:t>
        </w:r>
      </w:hyperlink>
      <w:r w:rsidRPr="008D1D7C">
        <w:rPr>
          <w:color w:val="767171" w:themeColor="background2" w:themeShade="80"/>
        </w:rPr>
        <w:br/>
        <w:t xml:space="preserve">Github: </w:t>
      </w:r>
      <w:hyperlink r:id="rId221" w:history="1">
        <w:r w:rsidRPr="008D1D7C">
          <w:rPr>
            <w:rStyle w:val="Hyperlink"/>
            <w:color w:val="767171" w:themeColor="background2" w:themeShade="80"/>
          </w:rPr>
          <w:t>https://github.com/miguelbalboa/rfid</w:t>
        </w:r>
      </w:hyperlink>
    </w:p>
    <w:p w14:paraId="21A7C850" w14:textId="214E6929" w:rsidR="00A87FC8" w:rsidRPr="008D1D7C" w:rsidRDefault="008E3F5D" w:rsidP="009B1865">
      <w:pPr>
        <w:jc w:val="left"/>
      </w:pPr>
      <w:r w:rsidRPr="008D1D7C">
        <w:t xml:space="preserve">Primjer s jednostavnim objašnjenjem za zainteresirane </w:t>
      </w:r>
      <w:r w:rsidR="00A87FC8" w:rsidRPr="008D1D7C">
        <w:br/>
      </w:r>
      <w:r w:rsidRPr="008D1D7C">
        <w:t xml:space="preserve">(pomoću kojeg sam započeo </w:t>
      </w:r>
      <w:r w:rsidR="00A87FC8" w:rsidRPr="008D1D7C">
        <w:t xml:space="preserve">cijeli </w:t>
      </w:r>
      <w:r w:rsidRPr="008D1D7C">
        <w:t>program):</w:t>
      </w:r>
      <w:r w:rsidR="00D362AB" w:rsidRPr="008D1D7C">
        <w:br/>
      </w:r>
      <w:hyperlink r:id="rId222" w:history="1">
        <w:r w:rsidR="00A87FC8" w:rsidRPr="008D1D7C">
          <w:rPr>
            <w:rStyle w:val="Hyperlink"/>
            <w:color w:val="767171" w:themeColor="background2" w:themeShade="80"/>
          </w:rPr>
          <w:t>https://www.instructables.com/id/RFID-Tag-Reading-and-Writing-TfCD-Project</w:t>
        </w:r>
      </w:hyperlink>
    </w:p>
    <w:p w14:paraId="15F0F203" w14:textId="77777777" w:rsidR="008E3F5D" w:rsidRPr="008D1D7C" w:rsidRDefault="008E3F5D" w:rsidP="009B1865">
      <w:pPr>
        <w:jc w:val="left"/>
      </w:pPr>
    </w:p>
    <w:p w14:paraId="24E671D7" w14:textId="3FBF564D" w:rsidR="000C3C56" w:rsidRPr="008D1D7C" w:rsidRDefault="000C3C56" w:rsidP="009B1865">
      <w:pPr>
        <w:jc w:val="left"/>
        <w:rPr>
          <w:color w:val="767171" w:themeColor="background2" w:themeShade="80"/>
        </w:rPr>
      </w:pPr>
    </w:p>
    <w:p w14:paraId="660A262A" w14:textId="74A8A98A" w:rsidR="000C3C56" w:rsidRPr="008D1D7C" w:rsidRDefault="000C3C56" w:rsidP="009B1865">
      <w:pPr>
        <w:jc w:val="left"/>
        <w:rPr>
          <w:color w:val="767171" w:themeColor="background2" w:themeShade="80"/>
        </w:rPr>
      </w:pPr>
    </w:p>
    <w:p w14:paraId="0E371FC5" w14:textId="558B6008" w:rsidR="000C3C56" w:rsidRPr="008D1D7C" w:rsidRDefault="000C3C56" w:rsidP="009B1865">
      <w:pPr>
        <w:jc w:val="left"/>
      </w:pPr>
    </w:p>
    <w:p w14:paraId="0B93294A" w14:textId="64486888" w:rsidR="00852E48" w:rsidRPr="008D1D7C" w:rsidRDefault="00AE367A" w:rsidP="00AE367A">
      <w:pPr>
        <w:pStyle w:val="Heading2"/>
      </w:pPr>
      <w:bookmarkStart w:id="462" w:name="_Toc52484707"/>
      <w:r w:rsidRPr="008D1D7C">
        <w:lastRenderedPageBreak/>
        <w:t>Planovi za budućnost</w:t>
      </w:r>
      <w:bookmarkEnd w:id="462"/>
    </w:p>
    <w:p w14:paraId="5FDA8FBF" w14:textId="77777777" w:rsidR="000B6BB4" w:rsidRPr="008D1D7C" w:rsidRDefault="000B6BB4" w:rsidP="000B6BB4">
      <w:r w:rsidRPr="008D1D7C">
        <w:t xml:space="preserve">Trenutno je moguće učitati podatke samo na posebnim RFID karticama ili tokenima. Ideja je da učenici imaju ugrađen „RFID tag“ (čip) u članskoj iskaznici knjižnice. Uskoro, uz nabavu boljeg RFID čitača, učenici će se moći prijavljivati i putem svojih mobilnih uređaja koji podržavaju </w:t>
      </w:r>
      <w:hyperlink r:id="rId223" w:history="1">
        <w:r w:rsidRPr="008D1D7C">
          <w:rPr>
            <w:rStyle w:val="Hyperlink"/>
          </w:rPr>
          <w:t>NFC</w:t>
        </w:r>
      </w:hyperlink>
      <w:r w:rsidRPr="008D1D7C">
        <w:t xml:space="preserve"> (</w:t>
      </w:r>
      <w:proofErr w:type="spellStart"/>
      <w:r w:rsidRPr="008D1D7C">
        <w:t>podset</w:t>
      </w:r>
      <w:proofErr w:type="spellEnd"/>
      <w:r w:rsidRPr="008D1D7C">
        <w:t xml:space="preserve"> </w:t>
      </w:r>
      <w:hyperlink r:id="rId224" w:history="1">
        <w:r w:rsidRPr="008D1D7C">
          <w:rPr>
            <w:rStyle w:val="Hyperlink"/>
          </w:rPr>
          <w:t>RFID</w:t>
        </w:r>
      </w:hyperlink>
      <w:r w:rsidRPr="008D1D7C">
        <w:t xml:space="preserve">-a). Također, kvalitetniji čitači rade na znatno većim udaljenostima. Danas većina novih uređaja podržava NFC tehnologiju. Automatski kopirane podatke s </w:t>
      </w:r>
      <w:hyperlink r:id="rId225" w:history="1">
        <w:r w:rsidRPr="008D1D7C">
          <w:rPr>
            <w:rStyle w:val="Hyperlink"/>
          </w:rPr>
          <w:t>https://ednevnik.plus/skole/prijenos</w:t>
        </w:r>
      </w:hyperlink>
      <w:r w:rsidRPr="008D1D7C">
        <w:t xml:space="preserve"> korisnici će moći prenijeti na svoju željenu aplikaciju. Poput plaćanja u trgovinama, </w:t>
      </w:r>
      <w:r w:rsidRPr="008D1D7C">
        <w:rPr>
          <w:szCs w:val="24"/>
        </w:rPr>
        <w:t>približavanjem mobitela čitaču obavit će se prijava u e-Dnevnik</w:t>
      </w:r>
      <w:r w:rsidRPr="008D1D7C">
        <w:t>.</w:t>
      </w:r>
    </w:p>
    <w:p w14:paraId="5C45A4B7" w14:textId="6FD77BEB" w:rsidR="00284A78" w:rsidRPr="008D1D7C" w:rsidRDefault="00284A78" w:rsidP="00AE367A"/>
    <w:p w14:paraId="67FEAEF1" w14:textId="6964AC9D" w:rsidR="00284A78" w:rsidRPr="008D1D7C" w:rsidRDefault="00284A78" w:rsidP="00AE367A"/>
    <w:p w14:paraId="598393EE" w14:textId="2C2B5766" w:rsidR="00284A78" w:rsidRPr="008D1D7C" w:rsidRDefault="00284A78" w:rsidP="00AE367A">
      <w:r w:rsidRPr="008D1D7C">
        <w:rPr>
          <w:noProof/>
          <w:lang w:eastAsia="hr-HR"/>
        </w:rPr>
        <mc:AlternateContent>
          <mc:Choice Requires="wpg">
            <w:drawing>
              <wp:anchor distT="0" distB="0" distL="114300" distR="114300" simplePos="0" relativeHeight="251720192" behindDoc="1" locked="0" layoutInCell="1" allowOverlap="1" wp14:anchorId="20F7ACAA" wp14:editId="15CC821B">
                <wp:simplePos x="0" y="0"/>
                <wp:positionH relativeFrom="margin">
                  <wp:align>center</wp:align>
                </wp:positionH>
                <wp:positionV relativeFrom="paragraph">
                  <wp:posOffset>5080</wp:posOffset>
                </wp:positionV>
                <wp:extent cx="3345180" cy="1925320"/>
                <wp:effectExtent l="0" t="0" r="7620" b="0"/>
                <wp:wrapNone/>
                <wp:docPr id="281" name="Group 281"/>
                <wp:cNvGraphicFramePr/>
                <a:graphic xmlns:a="http://schemas.openxmlformats.org/drawingml/2006/main">
                  <a:graphicData uri="http://schemas.microsoft.com/office/word/2010/wordprocessingGroup">
                    <wpg:wgp>
                      <wpg:cNvGrpSpPr/>
                      <wpg:grpSpPr>
                        <a:xfrm>
                          <a:off x="0" y="0"/>
                          <a:ext cx="3345180" cy="1925320"/>
                          <a:chOff x="0" y="0"/>
                          <a:chExt cx="3345180" cy="1925320"/>
                        </a:xfrm>
                      </wpg:grpSpPr>
                      <pic:pic xmlns:pic="http://schemas.openxmlformats.org/drawingml/2006/picture">
                        <pic:nvPicPr>
                          <pic:cNvPr id="278" name="Picture 278" descr="Slikovni rezultat za nfc mobile logo"/>
                          <pic:cNvPicPr>
                            <a:picLocks noChangeAspect="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45720"/>
                            <a:ext cx="1844040" cy="1844040"/>
                          </a:xfrm>
                          <a:prstGeom prst="rect">
                            <a:avLst/>
                          </a:prstGeom>
                          <a:noFill/>
                          <a:ln>
                            <a:noFill/>
                          </a:ln>
                        </pic:spPr>
                      </pic:pic>
                      <pic:pic xmlns:pic="http://schemas.openxmlformats.org/drawingml/2006/picture">
                        <pic:nvPicPr>
                          <pic:cNvPr id="279" name="Picture 279" descr="Slikovni rezultat za nfc logo"/>
                          <pic:cNvPicPr>
                            <a:picLocks noChangeAspect="1"/>
                          </pic:cNvPicPr>
                        </pic:nvPicPr>
                        <pic:blipFill rotWithShape="1">
                          <a:blip r:embed="rId227" cstate="print">
                            <a:extLst>
                              <a:ext uri="{28A0092B-C50C-407E-A947-70E740481C1C}">
                                <a14:useLocalDpi xmlns:a14="http://schemas.microsoft.com/office/drawing/2010/main" val="0"/>
                              </a:ext>
                            </a:extLst>
                          </a:blip>
                          <a:srcRect r="21250"/>
                          <a:stretch/>
                        </pic:blipFill>
                        <pic:spPr bwMode="auto">
                          <a:xfrm>
                            <a:off x="1828800" y="0"/>
                            <a:ext cx="1516380" cy="19253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http://schemas.microsoft.com/office/word/2018/wordml" xmlns:w16cex="http://schemas.microsoft.com/office/word/2018/wordml/cex">
            <w:pict>
              <v:group w14:anchorId="52C53C63" id="Group 281" o:spid="_x0000_s1026" style="position:absolute;margin-left:0;margin-top:.4pt;width:263.4pt;height:151.6pt;z-index:-251596288;mso-position-horizontal:center;mso-position-horizontal-relative:margin" coordsize="33451,1925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">
                <v:shape id="Picture 278" o:spid="_x0000_s1027" type="#_x0000_t75" alt="Slikovni rezultat za nfc mobile logo" style="position:absolute;top:457;width:18440;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">
                  <v:imagedata r:id="rId228" o:title="Slikovni rezultat za nfc mobile logo"/>
                </v:shape>
                <v:shape id="Picture 279" o:spid="_x0000_s1028" type="#_x0000_t75" alt="Slikovni rezultat za nfc logo" style="position:absolute;left:18288;width:15163;height:19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">
                  <v:imagedata r:id="rId229" o:title="Slikovni rezultat za nfc logo" cropright="13926f"/>
                </v:shape>
                <w10:wrap anchorx="margin"/>
              </v:group>
            </w:pict>
          </mc:Fallback>
        </mc:AlternateContent>
      </w:r>
    </w:p>
    <w:p w14:paraId="1D567D4F" w14:textId="6C2D2E02" w:rsidR="00F525F0" w:rsidRPr="008D1D7C" w:rsidRDefault="00F525F0" w:rsidP="00AE367A"/>
    <w:p w14:paraId="4576123B" w14:textId="1D5DF74E" w:rsidR="00F525F0" w:rsidRPr="008D1D7C" w:rsidRDefault="00F525F0" w:rsidP="00AE367A"/>
    <w:p w14:paraId="42728F73" w14:textId="6BDC0461" w:rsidR="00F525F0" w:rsidRPr="008D1D7C" w:rsidRDefault="00F525F0" w:rsidP="00AE367A"/>
    <w:p w14:paraId="72A0EDB4" w14:textId="505DD7D6" w:rsidR="00F525F0" w:rsidRPr="008D1D7C" w:rsidRDefault="00F525F0" w:rsidP="00AE367A"/>
    <w:p w14:paraId="3B2E1245" w14:textId="76CEE216" w:rsidR="00F525F0" w:rsidRPr="008D1D7C" w:rsidRDefault="00F525F0" w:rsidP="00AE367A"/>
    <w:p w14:paraId="6C9556E7" w14:textId="4B956F7B" w:rsidR="00F525F0" w:rsidRPr="008D1D7C" w:rsidRDefault="00284A78" w:rsidP="00AE367A">
      <w:r w:rsidRPr="008D1D7C">
        <w:rPr>
          <w:noProof/>
          <w:lang w:eastAsia="hr-HR"/>
        </w:rPr>
        <mc:AlternateContent>
          <mc:Choice Requires="wps">
            <w:drawing>
              <wp:anchor distT="0" distB="0" distL="114300" distR="114300" simplePos="0" relativeHeight="251721216" behindDoc="1" locked="0" layoutInCell="1" allowOverlap="1" wp14:anchorId="1D98A490" wp14:editId="61A8062C">
                <wp:simplePos x="0" y="0"/>
                <wp:positionH relativeFrom="margin">
                  <wp:align>center</wp:align>
                </wp:positionH>
                <wp:positionV relativeFrom="paragraph">
                  <wp:posOffset>241935</wp:posOffset>
                </wp:positionV>
                <wp:extent cx="3345180" cy="635"/>
                <wp:effectExtent l="0" t="0" r="7620" b="0"/>
                <wp:wrapNone/>
                <wp:docPr id="282" name="Text Box 282"/>
                <wp:cNvGraphicFramePr/>
                <a:graphic xmlns:a="http://schemas.openxmlformats.org/drawingml/2006/main">
                  <a:graphicData uri="http://schemas.microsoft.com/office/word/2010/wordprocessingShape">
                    <wps:wsp>
                      <wps:cNvSpPr txBox="1"/>
                      <wps:spPr>
                        <a:xfrm>
                          <a:off x="0" y="0"/>
                          <a:ext cx="3345180" cy="635"/>
                        </a:xfrm>
                        <a:prstGeom prst="rect">
                          <a:avLst/>
                        </a:prstGeom>
                        <a:solidFill>
                          <a:prstClr val="white"/>
                        </a:solidFill>
                        <a:ln>
                          <a:noFill/>
                        </a:ln>
                      </wps:spPr>
                      <wps:txbx>
                        <w:txbxContent>
                          <w:p w14:paraId="4A81BA0A" w14:textId="39B29DFC" w:rsidR="00393090" w:rsidRPr="00F31912" w:rsidRDefault="00393090" w:rsidP="00284A78">
                            <w:pPr>
                              <w:pStyle w:val="Caption"/>
                              <w:rPr>
                                <w:noProof/>
                              </w:rPr>
                            </w:pPr>
                            <w:bookmarkStart w:id="463" w:name="_Toc52484789"/>
                            <w:r>
                              <w:t xml:space="preserve">Slika </w:t>
                            </w:r>
                            <w:fldSimple w:instr=" SEQ Slika \* ARABIC ">
                              <w:r>
                                <w:rPr>
                                  <w:noProof/>
                                </w:rPr>
                                <w:t>65</w:t>
                              </w:r>
                            </w:fldSimple>
                            <w:r w:rsidRPr="00B6707D">
                              <w:rPr>
                                <w:noProof/>
                              </w:rPr>
                              <w:t xml:space="preserve"> –</w:t>
                            </w:r>
                            <w:r>
                              <w:rPr>
                                <w:noProof/>
                              </w:rPr>
                              <w:t xml:space="preserve"> </w:t>
                            </w:r>
                            <w:r>
                              <w:t>NFC tehnologija</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8A490" id="Text Box 282" o:spid="_x0000_s1104" type="#_x0000_t202" style="position:absolute;left:0;text-align:left;margin-left:0;margin-top:19.05pt;width:263.4pt;height:.05pt;z-index:-251595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" stroked="f">
                <v:textbox style="mso-fit-shape-to-text:t" inset="0,0,0,0">
                  <w:txbxContent>
                    <w:p w14:paraId="4A81BA0A" w14:textId="39B29DFC" w:rsidR="00393090" w:rsidRPr="00F31912" w:rsidRDefault="00393090" w:rsidP="00284A78">
                      <w:pPr>
                        <w:pStyle w:val="Caption"/>
                        <w:rPr>
                          <w:noProof/>
                        </w:rPr>
                      </w:pPr>
                      <w:bookmarkStart w:id="464" w:name="_Toc52484789"/>
                      <w:r>
                        <w:t xml:space="preserve">Slika </w:t>
                      </w:r>
                      <w:fldSimple w:instr=" SEQ Slika \* ARABIC ">
                        <w:r>
                          <w:rPr>
                            <w:noProof/>
                          </w:rPr>
                          <w:t>65</w:t>
                        </w:r>
                      </w:fldSimple>
                      <w:r w:rsidRPr="00B6707D">
                        <w:rPr>
                          <w:noProof/>
                        </w:rPr>
                        <w:t xml:space="preserve"> –</w:t>
                      </w:r>
                      <w:r>
                        <w:rPr>
                          <w:noProof/>
                        </w:rPr>
                        <w:t xml:space="preserve"> </w:t>
                      </w:r>
                      <w:r>
                        <w:t>NFC tehnologija</w:t>
                      </w:r>
                      <w:bookmarkEnd w:id="464"/>
                    </w:p>
                  </w:txbxContent>
                </v:textbox>
                <w10:wrap anchorx="margin"/>
              </v:shape>
            </w:pict>
          </mc:Fallback>
        </mc:AlternateContent>
      </w:r>
      <w:r w:rsidR="00A55695" w:rsidRPr="008D1D7C">
        <w:tab/>
      </w:r>
    </w:p>
    <w:p w14:paraId="5624B77E" w14:textId="602539B6" w:rsidR="00F525F0" w:rsidRPr="008D1D7C" w:rsidRDefault="00F525F0" w:rsidP="00AE367A"/>
    <w:p w14:paraId="0F23ECF0" w14:textId="6802964B" w:rsidR="00F525F0" w:rsidRPr="008D1D7C" w:rsidRDefault="00F525F0" w:rsidP="00AE367A"/>
    <w:p w14:paraId="464CB993" w14:textId="4F9C2BF1" w:rsidR="00F525F0" w:rsidRPr="008D1D7C" w:rsidRDefault="00F525F0" w:rsidP="00AE367A"/>
    <w:p w14:paraId="354EA4DA" w14:textId="1E9F1BFE" w:rsidR="00F525F0" w:rsidRPr="008D1D7C" w:rsidRDefault="00F525F0" w:rsidP="00AE367A"/>
    <w:p w14:paraId="5901A209" w14:textId="4B0A4D8E" w:rsidR="00F525F0" w:rsidRPr="008D1D7C" w:rsidRDefault="00F525F0" w:rsidP="00AE367A"/>
    <w:p w14:paraId="654E2B5B" w14:textId="5FAA3E17" w:rsidR="00F525F0" w:rsidRPr="008D1D7C" w:rsidRDefault="00F525F0" w:rsidP="00AE367A"/>
    <w:p w14:paraId="211CE24E" w14:textId="669C44B0" w:rsidR="005047E3" w:rsidRPr="008D1D7C" w:rsidRDefault="005047E3" w:rsidP="00AE367A"/>
    <w:p w14:paraId="1403F8DE" w14:textId="77777777" w:rsidR="005047E3" w:rsidRPr="008D1D7C" w:rsidRDefault="005047E3" w:rsidP="00AE367A"/>
    <w:p w14:paraId="034FCC3C" w14:textId="143DD8EB" w:rsidR="00F525F0" w:rsidRPr="008D1D7C" w:rsidRDefault="00F525F0" w:rsidP="00AE367A"/>
    <w:p w14:paraId="75A419D2" w14:textId="5E46C011" w:rsidR="00AE367A" w:rsidRDefault="00AE367A" w:rsidP="00AE367A"/>
    <w:p w14:paraId="5B432317" w14:textId="77777777" w:rsidR="00D5638C" w:rsidRPr="008D1D7C" w:rsidRDefault="00D5638C" w:rsidP="00AE367A"/>
    <w:p w14:paraId="01AD5F4B" w14:textId="419D90A5" w:rsidR="006B40C5" w:rsidRPr="008D1D7C" w:rsidRDefault="00923D57" w:rsidP="00BF20F2">
      <w:pPr>
        <w:pStyle w:val="Heading1"/>
      </w:pPr>
      <w:bookmarkStart w:id="465" w:name="_Tehnički_pregled"/>
      <w:bookmarkStart w:id="466" w:name="_Toc52484708"/>
      <w:bookmarkEnd w:id="465"/>
      <w:r w:rsidRPr="008D1D7C">
        <w:lastRenderedPageBreak/>
        <w:t>Tehnički pregled</w:t>
      </w:r>
      <w:bookmarkEnd w:id="466"/>
    </w:p>
    <w:p w14:paraId="55C8C874" w14:textId="02F46C8D" w:rsidR="00BF20F2" w:rsidRPr="008D1D7C" w:rsidRDefault="00BF20F2" w:rsidP="00BF20F2">
      <w:r w:rsidRPr="008D1D7C">
        <w:t>U ovom odjeljku objašnjen</w:t>
      </w:r>
      <w:r w:rsidR="00D5638C">
        <w:t xml:space="preserve">a </w:t>
      </w:r>
      <w:r w:rsidR="00057A05" w:rsidRPr="008D1D7C">
        <w:t xml:space="preserve">je struktura </w:t>
      </w:r>
      <w:r w:rsidR="00057A05" w:rsidRPr="00F86201">
        <w:t>proširenja</w:t>
      </w:r>
      <w:r w:rsidR="00057A05" w:rsidRPr="008D1D7C">
        <w:rPr>
          <w:i/>
        </w:rPr>
        <w:t>,</w:t>
      </w:r>
      <w:r w:rsidR="00057A05" w:rsidRPr="008D1D7C">
        <w:t xml:space="preserve"> implementacije koje osiguravaju njen pouzdan rad i načini kojim</w:t>
      </w:r>
      <w:r w:rsidR="00AF41CE" w:rsidRPr="008D1D7C">
        <w:t>a</w:t>
      </w:r>
      <w:r w:rsidR="00057A05" w:rsidRPr="008D1D7C">
        <w:t xml:space="preserve"> se pojednostavljen programski </w:t>
      </w:r>
      <w:r w:rsidR="000C0239" w:rsidRPr="008D1D7C">
        <w:t xml:space="preserve">kôd </w:t>
      </w:r>
      <w:r w:rsidR="00057A05" w:rsidRPr="008D1D7C">
        <w:t xml:space="preserve">izvršava brzo i </w:t>
      </w:r>
      <w:r w:rsidR="00B6527D">
        <w:t>učinkovito</w:t>
      </w:r>
      <w:r w:rsidR="00057A05" w:rsidRPr="008D1D7C">
        <w:t>.</w:t>
      </w:r>
    </w:p>
    <w:p w14:paraId="16B576D4" w14:textId="3A06848A" w:rsidR="00AF41CE" w:rsidRPr="008D1D7C" w:rsidRDefault="00AF41CE" w:rsidP="00BF20F2">
      <w:r w:rsidRPr="008D1D7C">
        <w:t>Kroz</w:t>
      </w:r>
      <w:r w:rsidR="0022454E" w:rsidRPr="008D1D7C">
        <w:t xml:space="preserve"> cijelu</w:t>
      </w:r>
      <w:r w:rsidRPr="008D1D7C">
        <w:t xml:space="preserve"> izradu je detaljno </w:t>
      </w:r>
      <w:r w:rsidR="00014BCC" w:rsidRPr="008D1D7C">
        <w:t>praćena</w:t>
      </w:r>
      <w:r w:rsidRPr="008D1D7C">
        <w:t xml:space="preserve"> službena dokumentacija „</w:t>
      </w:r>
      <w:r w:rsidRPr="008D1D7C">
        <w:rPr>
          <w:b/>
        </w:rPr>
        <w:t>Chrome Developera</w:t>
      </w:r>
      <w:r w:rsidRPr="008D1D7C">
        <w:t>“ (</w:t>
      </w:r>
      <w:hyperlink r:id="rId230" w:history="1">
        <w:r w:rsidRPr="008D1D7C">
          <w:rPr>
            <w:rStyle w:val="Hyperlink"/>
          </w:rPr>
          <w:t>developer.chrome</w:t>
        </w:r>
        <w:r w:rsidR="000F3BDC" w:rsidRPr="008D1D7C">
          <w:rPr>
            <w:rStyle w:val="Hyperlink"/>
          </w:rPr>
          <w:t>-</w:t>
        </w:r>
        <w:r w:rsidRPr="008D1D7C">
          <w:rPr>
            <w:rStyle w:val="Hyperlink"/>
          </w:rPr>
          <w:t>.com/</w:t>
        </w:r>
        <w:proofErr w:type="spellStart"/>
        <w:r w:rsidRPr="008D1D7C">
          <w:rPr>
            <w:rStyle w:val="Hyperlink"/>
          </w:rPr>
          <w:t>extensions</w:t>
        </w:r>
        <w:proofErr w:type="spellEnd"/>
      </w:hyperlink>
      <w:r w:rsidRPr="008D1D7C">
        <w:t>) te su poštivana sva ondje navedena pravila.</w:t>
      </w:r>
    </w:p>
    <w:p w14:paraId="6600494B" w14:textId="2A4CA510" w:rsidR="00057A05" w:rsidRPr="008D1D7C" w:rsidRDefault="00057A05" w:rsidP="00057A05">
      <w:pPr>
        <w:pStyle w:val="Heading2"/>
        <w:rPr>
          <w:i/>
        </w:rPr>
      </w:pPr>
      <w:bookmarkStart w:id="467" w:name="_Struktura_proširenja"/>
      <w:bookmarkStart w:id="468" w:name="_Toc52484709"/>
      <w:bookmarkEnd w:id="467"/>
      <w:r w:rsidRPr="008D1D7C">
        <w:t xml:space="preserve">Struktura </w:t>
      </w:r>
      <w:r w:rsidRPr="00F86201">
        <w:t>proširenja</w:t>
      </w:r>
      <w:bookmarkEnd w:id="468"/>
    </w:p>
    <w:p w14:paraId="1F3CC771" w14:textId="59DD19DF" w:rsidR="0030278E" w:rsidRPr="008D1D7C" w:rsidRDefault="00057A05" w:rsidP="00057A05">
      <w:r w:rsidRPr="00F86201">
        <w:t>Proširenje</w:t>
      </w:r>
      <w:r w:rsidRPr="008D1D7C">
        <w:t xml:space="preserve"> je</w:t>
      </w:r>
      <w:r w:rsidR="00AF41CE" w:rsidRPr="008D1D7C">
        <w:t xml:space="preserve"> </w:t>
      </w:r>
      <w:r w:rsidR="00B6527D">
        <w:t xml:space="preserve"> u konačnici</w:t>
      </w:r>
      <w:r w:rsidR="00B6527D" w:rsidRPr="008D1D7C">
        <w:t xml:space="preserve"> </w:t>
      </w:r>
      <w:r w:rsidR="00AF41CE" w:rsidRPr="008D1D7C">
        <w:t>samo jed</w:t>
      </w:r>
      <w:r w:rsidR="00B6527D">
        <w:t>na</w:t>
      </w:r>
      <w:r w:rsidR="00AF41CE" w:rsidRPr="008D1D7C">
        <w:t xml:space="preserve"> </w:t>
      </w:r>
      <w:r w:rsidR="00A5381E" w:rsidRPr="008D1D7C">
        <w:t>komprimiran</w:t>
      </w:r>
      <w:r w:rsidR="00B6527D">
        <w:t>a</w:t>
      </w:r>
      <w:r w:rsidR="00A5381E" w:rsidRPr="008D1D7C">
        <w:t xml:space="preserve"> </w:t>
      </w:r>
      <w:r w:rsidR="00AF41CE" w:rsidRPr="008D1D7C">
        <w:rPr>
          <w:b/>
        </w:rPr>
        <w:t>.</w:t>
      </w:r>
      <w:proofErr w:type="spellStart"/>
      <w:r w:rsidR="00AF41CE" w:rsidRPr="008D1D7C">
        <w:rPr>
          <w:b/>
        </w:rPr>
        <w:t>crx</w:t>
      </w:r>
      <w:proofErr w:type="spellEnd"/>
      <w:r w:rsidR="00A5381E" w:rsidRPr="008D1D7C">
        <w:t xml:space="preserve"> </w:t>
      </w:r>
      <w:r w:rsidR="00B6527D">
        <w:t>datoteka,</w:t>
      </w:r>
      <w:r w:rsidR="00B6527D" w:rsidRPr="008D1D7C">
        <w:t xml:space="preserve"> </w:t>
      </w:r>
      <w:r w:rsidR="00AF41CE" w:rsidRPr="008D1D7C">
        <w:t>koj</w:t>
      </w:r>
      <w:r w:rsidR="00B6527D">
        <w:t>u</w:t>
      </w:r>
      <w:r w:rsidRPr="008D1D7C">
        <w:t xml:space="preserve"> korisnik </w:t>
      </w:r>
      <w:r w:rsidR="00AF41CE" w:rsidRPr="008D1D7C">
        <w:t>preuzima i instalira.</w:t>
      </w:r>
      <w:r w:rsidR="009B382F" w:rsidRPr="008D1D7C">
        <w:t xml:space="preserve"> </w:t>
      </w:r>
      <w:r w:rsidR="00923D57" w:rsidRPr="008D1D7C">
        <w:t>Prije svega</w:t>
      </w:r>
      <w:r w:rsidR="00A5381E" w:rsidRPr="008D1D7C">
        <w:t>,</w:t>
      </w:r>
      <w:r w:rsidR="00923D57" w:rsidRPr="008D1D7C">
        <w:t xml:space="preserve"> potrebno je znati da su </w:t>
      </w:r>
      <w:r w:rsidR="006D7E68" w:rsidRPr="008D1D7C">
        <w:t>„</w:t>
      </w:r>
      <w:r w:rsidR="00923D57" w:rsidRPr="008D1D7C">
        <w:rPr>
          <w:b/>
        </w:rPr>
        <w:t>Content</w:t>
      </w:r>
      <w:r w:rsidR="00B507C4" w:rsidRPr="008D1D7C">
        <w:rPr>
          <w:b/>
        </w:rPr>
        <w:t xml:space="preserve"> </w:t>
      </w:r>
      <w:proofErr w:type="spellStart"/>
      <w:r w:rsidR="00B507C4" w:rsidRPr="008D1D7C">
        <w:rPr>
          <w:b/>
        </w:rPr>
        <w:t>s</w:t>
      </w:r>
      <w:r w:rsidR="00A5381E" w:rsidRPr="008D1D7C">
        <w:rPr>
          <w:b/>
        </w:rPr>
        <w:t>c</w:t>
      </w:r>
      <w:r w:rsidR="00B507C4" w:rsidRPr="008D1D7C">
        <w:rPr>
          <w:b/>
        </w:rPr>
        <w:t>ript</w:t>
      </w:r>
      <w:r w:rsidR="00A5381E" w:rsidRPr="008D1D7C">
        <w:rPr>
          <w:b/>
        </w:rPr>
        <w:t>s</w:t>
      </w:r>
      <w:proofErr w:type="spellEnd"/>
      <w:r w:rsidR="006D7E68" w:rsidRPr="008D1D7C">
        <w:t>“</w:t>
      </w:r>
      <w:r w:rsidR="00B507C4" w:rsidRPr="008D1D7C">
        <w:t xml:space="preserve"> skripte i pravila</w:t>
      </w:r>
      <w:r w:rsidR="00923D57" w:rsidRPr="008D1D7C">
        <w:t xml:space="preserve"> ko</w:t>
      </w:r>
      <w:r w:rsidR="00B507C4" w:rsidRPr="008D1D7C">
        <w:t>ja</w:t>
      </w:r>
      <w:r w:rsidR="00923D57" w:rsidRPr="008D1D7C">
        <w:t xml:space="preserve"> se ugrađuju u web-stranicu</w:t>
      </w:r>
      <w:r w:rsidR="006D7E68" w:rsidRPr="008D1D7C">
        <w:t xml:space="preserve"> te one čine većinu građe </w:t>
      </w:r>
      <w:r w:rsidR="006D7E68" w:rsidRPr="00F86201">
        <w:t>proširenja</w:t>
      </w:r>
      <w:r w:rsidR="00923D57" w:rsidRPr="008D1D7C">
        <w:rPr>
          <w:i/>
        </w:rPr>
        <w:t>.</w:t>
      </w:r>
      <w:r w:rsidR="006D7E68" w:rsidRPr="008D1D7C">
        <w:t xml:space="preserve"> </w:t>
      </w:r>
    </w:p>
    <w:p w14:paraId="1B25F5C7" w14:textId="79BBEF2C" w:rsidR="0030278E" w:rsidRPr="008D1D7C" w:rsidRDefault="00923D57" w:rsidP="00057A05">
      <w:r w:rsidRPr="008D1D7C">
        <w:t xml:space="preserve">Struktura objavljenog </w:t>
      </w:r>
      <w:r w:rsidRPr="008D1D7C">
        <w:rPr>
          <w:b/>
        </w:rPr>
        <w:t>.zip</w:t>
      </w:r>
      <w:r w:rsidRPr="008D1D7C">
        <w:t xml:space="preserve"> </w:t>
      </w:r>
      <w:r w:rsidRPr="00F86201">
        <w:t>proširenja</w:t>
      </w:r>
      <w:r w:rsidRPr="008D1D7C">
        <w:rPr>
          <w:i/>
        </w:rPr>
        <w:t xml:space="preserve"> </w:t>
      </w:r>
      <w:r w:rsidRPr="008D1D7C">
        <w:t>sastoji se od sljedećih podataka</w:t>
      </w:r>
      <w:r w:rsidR="00057A05" w:rsidRPr="008D1D7C">
        <w:t>:</w:t>
      </w:r>
    </w:p>
    <w:p w14:paraId="559B5860" w14:textId="2AD8770B" w:rsidR="00923D57" w:rsidRPr="008D1D7C" w:rsidRDefault="00923D57" w:rsidP="00507DBF">
      <w:pPr>
        <w:pStyle w:val="ListParagraph"/>
        <w:numPr>
          <w:ilvl w:val="0"/>
          <w:numId w:val="19"/>
        </w:numPr>
        <w:ind w:left="714" w:hanging="357"/>
        <w:contextualSpacing w:val="0"/>
      </w:pPr>
      <w:proofErr w:type="spellStart"/>
      <w:r w:rsidRPr="008D1D7C">
        <w:rPr>
          <w:b/>
        </w:rPr>
        <w:t>manifest.json</w:t>
      </w:r>
      <w:proofErr w:type="spellEnd"/>
      <w:r w:rsidRPr="008D1D7C">
        <w:t xml:space="preserve"> – </w:t>
      </w:r>
      <w:r w:rsidR="00596688" w:rsidRPr="008D1D7C">
        <w:t xml:space="preserve">Glavni </w:t>
      </w:r>
      <w:r w:rsidRPr="008D1D7C">
        <w:t xml:space="preserve">podatak </w:t>
      </w:r>
      <w:r w:rsidRPr="00F86201">
        <w:t>proširenja</w:t>
      </w:r>
      <w:r w:rsidRPr="008D1D7C">
        <w:rPr>
          <w:i/>
        </w:rPr>
        <w:t xml:space="preserve"> </w:t>
      </w:r>
      <w:r w:rsidRPr="008D1D7C">
        <w:t xml:space="preserve">bez kojeg ono ne može raditi. U njemu se nalaze osnovni podaci o </w:t>
      </w:r>
      <w:r w:rsidRPr="00F86201">
        <w:t>proširenju</w:t>
      </w:r>
      <w:r w:rsidRPr="008D1D7C">
        <w:rPr>
          <w:i/>
        </w:rPr>
        <w:t>,</w:t>
      </w:r>
      <w:r w:rsidRPr="008D1D7C">
        <w:t xml:space="preserve"> dopuštenja, korištenje resursa te pravila za Content skripte.</w:t>
      </w:r>
    </w:p>
    <w:p w14:paraId="2DB95DF8" w14:textId="4EA550E3" w:rsidR="0022454E" w:rsidRPr="008D1D7C" w:rsidRDefault="00F96CA0" w:rsidP="00507DBF">
      <w:pPr>
        <w:pStyle w:val="ListParagraph"/>
        <w:numPr>
          <w:ilvl w:val="0"/>
          <w:numId w:val="19"/>
        </w:numPr>
        <w:ind w:left="714" w:hanging="357"/>
        <w:contextualSpacing w:val="0"/>
      </w:pPr>
      <w:proofErr w:type="spellStart"/>
      <w:r>
        <w:rPr>
          <w:b/>
        </w:rPr>
        <w:t>extension</w:t>
      </w:r>
      <w:proofErr w:type="spellEnd"/>
      <w:r w:rsidR="0022454E" w:rsidRPr="008D1D7C">
        <w:t xml:space="preserve"> – </w:t>
      </w:r>
      <w:r>
        <w:t>Sadrži background.js s</w:t>
      </w:r>
      <w:r w:rsidR="00923D57" w:rsidRPr="008D1D7C">
        <w:t>kript</w:t>
      </w:r>
      <w:r>
        <w:t>u</w:t>
      </w:r>
      <w:r w:rsidR="00D1582E" w:rsidRPr="008D1D7C">
        <w:t xml:space="preserve"> koja stalno radi u pozadini. Preko nje sve ostale</w:t>
      </w:r>
      <w:r w:rsidR="00923D57" w:rsidRPr="008D1D7C">
        <w:t xml:space="preserve"> Content</w:t>
      </w:r>
      <w:r w:rsidR="00D1582E" w:rsidRPr="008D1D7C">
        <w:t xml:space="preserve"> skripte mogu međusobno komunicirati. Također služi kako bi se izvodile operacije koje nisu moguće u drugim skriptama i kako bi se pozivali određeni </w:t>
      </w:r>
      <w:r w:rsidR="00596688" w:rsidRPr="008D1D7C">
        <w:t>C</w:t>
      </w:r>
      <w:r w:rsidR="00D1582E" w:rsidRPr="008D1D7C">
        <w:t>hrome API</w:t>
      </w:r>
      <w:r w:rsidR="00596688" w:rsidRPr="008D1D7C">
        <w:t xml:space="preserve"> sustavi</w:t>
      </w:r>
      <w:r w:rsidR="00D1582E" w:rsidRPr="008D1D7C">
        <w:t>.</w:t>
      </w:r>
      <w:r>
        <w:t xml:space="preserve"> Ovdje se još nalaze dijelov</w:t>
      </w:r>
      <w:r w:rsidR="00363D74">
        <w:t>i</w:t>
      </w:r>
      <w:r>
        <w:t xml:space="preserve"> </w:t>
      </w:r>
      <w:proofErr w:type="spellStart"/>
      <w:r>
        <w:t>popup</w:t>
      </w:r>
      <w:proofErr w:type="spellEnd"/>
      <w:r>
        <w:t xml:space="preserve"> prozora ikone </w:t>
      </w:r>
      <w:r w:rsidRPr="00F86201">
        <w:t>proširenja</w:t>
      </w:r>
      <w:r>
        <w:t>.</w:t>
      </w:r>
    </w:p>
    <w:p w14:paraId="56E8E31A" w14:textId="0620CE6C" w:rsidR="00923D57" w:rsidRPr="00F96CA0" w:rsidRDefault="00F96CA0" w:rsidP="00507DBF">
      <w:pPr>
        <w:pStyle w:val="ListParagraph"/>
        <w:numPr>
          <w:ilvl w:val="0"/>
          <w:numId w:val="19"/>
        </w:numPr>
        <w:ind w:left="714" w:hanging="357"/>
        <w:contextualSpacing w:val="0"/>
      </w:pPr>
      <w:proofErr w:type="spellStart"/>
      <w:r>
        <w:rPr>
          <w:b/>
        </w:rPr>
        <w:t>images</w:t>
      </w:r>
      <w:proofErr w:type="spellEnd"/>
      <w:r>
        <w:rPr>
          <w:bCs/>
        </w:rPr>
        <w:t xml:space="preserve"> – Slike .</w:t>
      </w:r>
      <w:proofErr w:type="spellStart"/>
      <w:r>
        <w:rPr>
          <w:bCs/>
        </w:rPr>
        <w:t>png</w:t>
      </w:r>
      <w:proofErr w:type="spellEnd"/>
      <w:r>
        <w:rPr>
          <w:bCs/>
        </w:rPr>
        <w:t xml:space="preserve"> formata, uglavnom ikone </w:t>
      </w:r>
      <w:r w:rsidRPr="00F86201">
        <w:rPr>
          <w:bCs/>
        </w:rPr>
        <w:t>proširenja</w:t>
      </w:r>
      <w:r>
        <w:rPr>
          <w:bCs/>
        </w:rPr>
        <w:t>.</w:t>
      </w:r>
    </w:p>
    <w:p w14:paraId="339BA9CD" w14:textId="2EA85479" w:rsidR="00F96CA0" w:rsidRDefault="00F96CA0" w:rsidP="00507DBF">
      <w:pPr>
        <w:pStyle w:val="ListParagraph"/>
        <w:numPr>
          <w:ilvl w:val="0"/>
          <w:numId w:val="19"/>
        </w:numPr>
        <w:ind w:left="714" w:hanging="357"/>
        <w:contextualSpacing w:val="0"/>
      </w:pPr>
      <w:proofErr w:type="spellStart"/>
      <w:r>
        <w:rPr>
          <w:b/>
        </w:rPr>
        <w:t>inject</w:t>
      </w:r>
      <w:proofErr w:type="spellEnd"/>
      <w:r>
        <w:rPr>
          <w:b/>
          <w:bCs/>
        </w:rPr>
        <w:t>-at-</w:t>
      </w:r>
      <w:proofErr w:type="spellStart"/>
      <w:r>
        <w:rPr>
          <w:b/>
          <w:bCs/>
        </w:rPr>
        <w:t>class</w:t>
      </w:r>
      <w:proofErr w:type="spellEnd"/>
      <w:r>
        <w:rPr>
          <w:b/>
          <w:bCs/>
        </w:rPr>
        <w:t xml:space="preserve"> </w:t>
      </w:r>
      <w:r>
        <w:t>– Content skripte koje se aktiviraju u razredu.</w:t>
      </w:r>
    </w:p>
    <w:p w14:paraId="0ABD78AE" w14:textId="371CF772" w:rsidR="00F96CA0" w:rsidRDefault="00F96CA0" w:rsidP="00F96CA0">
      <w:pPr>
        <w:pStyle w:val="ListParagraph"/>
        <w:numPr>
          <w:ilvl w:val="1"/>
          <w:numId w:val="19"/>
        </w:numPr>
        <w:contextualSpacing w:val="0"/>
      </w:pPr>
      <w:r>
        <w:rPr>
          <w:b/>
        </w:rPr>
        <w:t>plus</w:t>
      </w:r>
      <w:r>
        <w:rPr>
          <w:b/>
          <w:bCs/>
        </w:rPr>
        <w:softHyphen/>
        <w:t>-</w:t>
      </w:r>
      <w:proofErr w:type="spellStart"/>
      <w:r>
        <w:rPr>
          <w:b/>
          <w:bCs/>
        </w:rPr>
        <w:t>options</w:t>
      </w:r>
      <w:proofErr w:type="spellEnd"/>
      <w:r>
        <w:rPr>
          <w:b/>
          <w:bCs/>
        </w:rPr>
        <w:t xml:space="preserve"> </w:t>
      </w:r>
      <w:r>
        <w:t xml:space="preserve">– Skripte koje se </w:t>
      </w:r>
      <w:r w:rsidR="00363D74">
        <w:t xml:space="preserve">ručno </w:t>
      </w:r>
      <w:r>
        <w:t>ugrađuju u stranicu prema potrebi. To su opcije koje se nalaze na „Plus“ kartici.</w:t>
      </w:r>
    </w:p>
    <w:p w14:paraId="5864E98B" w14:textId="6D4DA83A" w:rsidR="00F96CA0" w:rsidRDefault="00F96CA0" w:rsidP="00F96CA0">
      <w:pPr>
        <w:pStyle w:val="ListParagraph"/>
        <w:numPr>
          <w:ilvl w:val="0"/>
          <w:numId w:val="19"/>
        </w:numPr>
        <w:contextualSpacing w:val="0"/>
      </w:pPr>
      <w:proofErr w:type="spellStart"/>
      <w:r>
        <w:rPr>
          <w:b/>
        </w:rPr>
        <w:t>inject</w:t>
      </w:r>
      <w:proofErr w:type="spellEnd"/>
      <w:r>
        <w:rPr>
          <w:b/>
          <w:bCs/>
        </w:rPr>
        <w:t>-at-</w:t>
      </w:r>
      <w:proofErr w:type="spellStart"/>
      <w:r>
        <w:rPr>
          <w:b/>
          <w:bCs/>
        </w:rPr>
        <w:t>classes</w:t>
      </w:r>
      <w:proofErr w:type="spellEnd"/>
      <w:r>
        <w:rPr>
          <w:b/>
          <w:bCs/>
        </w:rPr>
        <w:t xml:space="preserve"> </w:t>
      </w:r>
      <w:r>
        <w:t xml:space="preserve">– Content skripte koje se aktiviraju </w:t>
      </w:r>
      <w:r w:rsidR="00363D74">
        <w:t xml:space="preserve">pri </w:t>
      </w:r>
      <w:r>
        <w:t>odabiru razreda.</w:t>
      </w:r>
    </w:p>
    <w:p w14:paraId="218DF937" w14:textId="28930BF0" w:rsidR="00F96CA0" w:rsidRDefault="00F96CA0" w:rsidP="00F96CA0">
      <w:pPr>
        <w:pStyle w:val="ListParagraph"/>
        <w:numPr>
          <w:ilvl w:val="0"/>
          <w:numId w:val="19"/>
        </w:numPr>
        <w:contextualSpacing w:val="0"/>
      </w:pPr>
      <w:proofErr w:type="spellStart"/>
      <w:r>
        <w:rPr>
          <w:b/>
        </w:rPr>
        <w:t>inject</w:t>
      </w:r>
      <w:proofErr w:type="spellEnd"/>
      <w:r>
        <w:softHyphen/>
      </w:r>
      <w:r>
        <w:rPr>
          <w:b/>
          <w:bCs/>
        </w:rPr>
        <w:t xml:space="preserve">-at-login </w:t>
      </w:r>
      <w:r>
        <w:t xml:space="preserve">– Content skripte koje se aktiviraju </w:t>
      </w:r>
      <w:r w:rsidR="00363D74">
        <w:t xml:space="preserve">prilikom </w:t>
      </w:r>
      <w:r>
        <w:t>prijav</w:t>
      </w:r>
      <w:r w:rsidR="00363D74">
        <w:t>a</w:t>
      </w:r>
      <w:r>
        <w:t xml:space="preserve"> u e-Dnevnik.</w:t>
      </w:r>
    </w:p>
    <w:p w14:paraId="12AE4897" w14:textId="200D8A7A" w:rsidR="00F96CA0" w:rsidRPr="00F96CA0" w:rsidRDefault="00F96CA0" w:rsidP="00F96CA0">
      <w:pPr>
        <w:pStyle w:val="ListParagraph"/>
        <w:numPr>
          <w:ilvl w:val="0"/>
          <w:numId w:val="19"/>
        </w:numPr>
        <w:contextualSpacing w:val="0"/>
      </w:pPr>
      <w:proofErr w:type="spellStart"/>
      <w:r>
        <w:rPr>
          <w:b/>
        </w:rPr>
        <w:t>libraries</w:t>
      </w:r>
      <w:proofErr w:type="spellEnd"/>
      <w:r>
        <w:rPr>
          <w:b/>
        </w:rPr>
        <w:t xml:space="preserve"> </w:t>
      </w:r>
      <w:r>
        <w:rPr>
          <w:bCs/>
        </w:rPr>
        <w:t>– Programski paketi (sljedeće poglavlje).</w:t>
      </w:r>
    </w:p>
    <w:p w14:paraId="42862A03" w14:textId="45322E8E" w:rsidR="00F96CA0" w:rsidRDefault="00F96CA0" w:rsidP="00F96CA0">
      <w:pPr>
        <w:pStyle w:val="ListParagraph"/>
        <w:numPr>
          <w:ilvl w:val="0"/>
          <w:numId w:val="19"/>
        </w:numPr>
        <w:contextualSpacing w:val="0"/>
      </w:pPr>
      <w:proofErr w:type="spellStart"/>
      <w:r>
        <w:rPr>
          <w:b/>
        </w:rPr>
        <w:t>school</w:t>
      </w:r>
      <w:r>
        <w:rPr>
          <w:b/>
          <w:bCs/>
        </w:rPr>
        <w:t>-points</w:t>
      </w:r>
      <w:proofErr w:type="spellEnd"/>
      <w:r>
        <w:rPr>
          <w:b/>
          <w:bCs/>
        </w:rPr>
        <w:t xml:space="preserve"> </w:t>
      </w:r>
      <w:r>
        <w:t>– Popis .</w:t>
      </w:r>
      <w:proofErr w:type="spellStart"/>
      <w:r>
        <w:t>json</w:t>
      </w:r>
      <w:proofErr w:type="spellEnd"/>
      <w:r>
        <w:t xml:space="preserve"> lista godina s</w:t>
      </w:r>
      <w:r w:rsidRPr="008D1D7C">
        <w:t xml:space="preserve"> upisnim bodovima svih srednjih škola i smjerova u Hrvatskoj.</w:t>
      </w:r>
    </w:p>
    <w:p w14:paraId="3130CD03" w14:textId="72F7CDF6" w:rsidR="00F96CA0" w:rsidRPr="008D1D7C" w:rsidRDefault="00F96CA0" w:rsidP="00F96CA0">
      <w:pPr>
        <w:pStyle w:val="ListParagraph"/>
        <w:numPr>
          <w:ilvl w:val="0"/>
          <w:numId w:val="19"/>
        </w:numPr>
        <w:contextualSpacing w:val="0"/>
      </w:pPr>
      <w:proofErr w:type="spellStart"/>
      <w:r>
        <w:rPr>
          <w:b/>
        </w:rPr>
        <w:t>school-scrapers</w:t>
      </w:r>
      <w:proofErr w:type="spellEnd"/>
      <w:r>
        <w:rPr>
          <w:b/>
        </w:rPr>
        <w:t xml:space="preserve"> </w:t>
      </w:r>
      <w:r>
        <w:rPr>
          <w:bCs/>
        </w:rPr>
        <w:t>– Popis skripta za web-</w:t>
      </w:r>
      <w:proofErr w:type="spellStart"/>
      <w:r>
        <w:rPr>
          <w:bCs/>
        </w:rPr>
        <w:t>skrejpanje</w:t>
      </w:r>
      <w:proofErr w:type="spellEnd"/>
      <w:r>
        <w:rPr>
          <w:bCs/>
        </w:rPr>
        <w:t xml:space="preserve"> škola čije stranice nisu </w:t>
      </w:r>
      <w:r w:rsidR="00E30B94">
        <w:rPr>
          <w:bCs/>
        </w:rPr>
        <w:t xml:space="preserve">sub-domena domene skole.hr. </w:t>
      </w:r>
    </w:p>
    <w:p w14:paraId="70A65470" w14:textId="2C580DA2" w:rsidR="00596688" w:rsidRPr="008D1D7C" w:rsidRDefault="00E30B94" w:rsidP="00507DBF">
      <w:pPr>
        <w:pStyle w:val="ListParagraph"/>
        <w:numPr>
          <w:ilvl w:val="0"/>
          <w:numId w:val="19"/>
        </w:numPr>
        <w:ind w:left="714" w:hanging="357"/>
        <w:contextualSpacing w:val="0"/>
      </w:pPr>
      <w:proofErr w:type="spellStart"/>
      <w:r>
        <w:rPr>
          <w:b/>
        </w:rPr>
        <w:t>themes</w:t>
      </w:r>
      <w:proofErr w:type="spellEnd"/>
      <w:r>
        <w:rPr>
          <w:b/>
        </w:rPr>
        <w:t xml:space="preserve"> </w:t>
      </w:r>
      <w:r>
        <w:rPr>
          <w:bCs/>
        </w:rPr>
        <w:t>– Pozadinske teme; boje e-Dnevnika – Tamni/Svijetli/</w:t>
      </w:r>
      <w:proofErr w:type="spellStart"/>
      <w:r>
        <w:rPr>
          <w:bCs/>
        </w:rPr>
        <w:t>Matrix</w:t>
      </w:r>
      <w:proofErr w:type="spellEnd"/>
      <w:r>
        <w:rPr>
          <w:bCs/>
        </w:rPr>
        <w:t xml:space="preserve"> prikaz.</w:t>
      </w:r>
    </w:p>
    <w:p w14:paraId="28BAD3CA" w14:textId="632E1021" w:rsidR="00D5638C" w:rsidRDefault="00D5638C" w:rsidP="00D5638C">
      <w:bookmarkStart w:id="469" w:name="_Programski_paketi"/>
      <w:bookmarkEnd w:id="469"/>
    </w:p>
    <w:p w14:paraId="5BACC352" w14:textId="01EE2980" w:rsidR="00B507C4" w:rsidRPr="008D1D7C" w:rsidRDefault="0056448D" w:rsidP="00F96CA0">
      <w:pPr>
        <w:pStyle w:val="Heading2"/>
      </w:pPr>
      <w:bookmarkStart w:id="470" w:name="_Toc52484710"/>
      <w:r w:rsidRPr="008D1D7C">
        <w:lastRenderedPageBreak/>
        <w:t>Programski paketi</w:t>
      </w:r>
      <w:bookmarkEnd w:id="470"/>
    </w:p>
    <w:p w14:paraId="2FD0EA30" w14:textId="1389DEEE" w:rsidR="004535FC" w:rsidRPr="008D1D7C" w:rsidRDefault="004535FC" w:rsidP="00B507C4">
      <w:r w:rsidRPr="008D1D7C">
        <w:t>Programski paketi poznati kao i biblioteke nalaze se u mapi „</w:t>
      </w:r>
      <w:proofErr w:type="spellStart"/>
      <w:r w:rsidR="00F96CA0">
        <w:rPr>
          <w:i/>
        </w:rPr>
        <w:t>libraries</w:t>
      </w:r>
      <w:proofErr w:type="spellEnd"/>
      <w:r w:rsidRPr="008D1D7C">
        <w:t>“. U ovom odjeljku opisan je svaki paket uz vezu na službenu web-stranicu, dokumentaciju i Github</w:t>
      </w:r>
      <w:r w:rsidR="00CC2D7E" w:rsidRPr="008D1D7C">
        <w:t xml:space="preserve"> </w:t>
      </w:r>
      <w:r w:rsidR="00E6156F" w:rsidRPr="008D1D7C">
        <w:t>paket</w:t>
      </w:r>
      <w:r w:rsidR="00663E90" w:rsidRPr="008D1D7C">
        <w:t>a</w:t>
      </w:r>
      <w:r w:rsidR="00E6156F" w:rsidRPr="008D1D7C">
        <w:t xml:space="preserve"> </w:t>
      </w:r>
      <w:r w:rsidR="005430D1" w:rsidRPr="008D1D7C">
        <w:t>(</w:t>
      </w:r>
      <w:r w:rsidR="00E6156F" w:rsidRPr="008D1D7C">
        <w:t>ako</w:t>
      </w:r>
      <w:r w:rsidR="00CC2D7E" w:rsidRPr="008D1D7C">
        <w:t xml:space="preserve"> postoj</w:t>
      </w:r>
      <w:r w:rsidR="005430D1" w:rsidRPr="008D1D7C">
        <w:t>e)</w:t>
      </w:r>
      <w:r w:rsidRPr="008D1D7C">
        <w:t>.</w:t>
      </w:r>
      <w:r w:rsidR="004B77ED" w:rsidRPr="008D1D7C">
        <w:t xml:space="preserve"> </w:t>
      </w:r>
      <w:r w:rsidR="00950343" w:rsidRPr="008D1D7C">
        <w:t xml:space="preserve">Svi podaci koji sadrže </w:t>
      </w:r>
      <w:r w:rsidR="00950343" w:rsidRPr="008D1D7C">
        <w:rPr>
          <w:b/>
        </w:rPr>
        <w:t>.min</w:t>
      </w:r>
      <w:r w:rsidR="00950343" w:rsidRPr="008D1D7C">
        <w:t xml:space="preserve"> označavaju da je </w:t>
      </w:r>
      <w:r w:rsidR="000C0239" w:rsidRPr="008D1D7C">
        <w:t xml:space="preserve">kôd </w:t>
      </w:r>
      <w:r w:rsidR="00950343" w:rsidRPr="008D1D7C">
        <w:t>maksimalno skraćen („</w:t>
      </w:r>
      <w:proofErr w:type="spellStart"/>
      <w:r w:rsidR="00950343" w:rsidRPr="008D1D7C">
        <w:t>minified</w:t>
      </w:r>
      <w:proofErr w:type="spellEnd"/>
      <w:r w:rsidR="00950343" w:rsidRPr="008D1D7C">
        <w:t xml:space="preserve">“) radi očuvanja prostora memorije. Više </w:t>
      </w:r>
      <w:r w:rsidR="00AD2BE8" w:rsidRPr="008D1D7C">
        <w:t xml:space="preserve">o tome možete pročitati </w:t>
      </w:r>
      <w:r w:rsidR="00950343" w:rsidRPr="008D1D7C">
        <w:t xml:space="preserve">na </w:t>
      </w:r>
      <w:hyperlink r:id="rId231" w:history="1">
        <w:r w:rsidR="00950343" w:rsidRPr="008D1D7C">
          <w:rPr>
            <w:rStyle w:val="Hyperlink"/>
          </w:rPr>
          <w:t>wiki/</w:t>
        </w:r>
        <w:proofErr w:type="spellStart"/>
        <w:r w:rsidR="00950343" w:rsidRPr="008D1D7C">
          <w:rPr>
            <w:rStyle w:val="Hyperlink"/>
          </w:rPr>
          <w:t>Minification</w:t>
        </w:r>
        <w:proofErr w:type="spellEnd"/>
      </w:hyperlink>
      <w:r w:rsidR="00950343" w:rsidRPr="008D1D7C">
        <w:t>.</w:t>
      </w:r>
    </w:p>
    <w:p w14:paraId="662E5A97" w14:textId="0FD07DCD" w:rsidR="004535FC" w:rsidRPr="008D1D7C" w:rsidRDefault="00383208" w:rsidP="004535FC">
      <w:pPr>
        <w:pStyle w:val="Heading3"/>
      </w:pPr>
      <w:bookmarkStart w:id="471" w:name="_Toc52484711"/>
      <w:proofErr w:type="spellStart"/>
      <w:r w:rsidRPr="008D1D7C">
        <w:t>jQuery</w:t>
      </w:r>
      <w:bookmarkEnd w:id="471"/>
      <w:proofErr w:type="spellEnd"/>
    </w:p>
    <w:p w14:paraId="64AEFC90" w14:textId="68DDA460" w:rsidR="00CC2D7E" w:rsidRPr="008D1D7C" w:rsidRDefault="00383208" w:rsidP="00CC2D7E">
      <w:r w:rsidRPr="008D1D7C">
        <w:t>„</w:t>
      </w:r>
      <w:proofErr w:type="spellStart"/>
      <w:r w:rsidRPr="008D1D7C">
        <w:rPr>
          <w:i/>
        </w:rPr>
        <w:t>write</w:t>
      </w:r>
      <w:proofErr w:type="spellEnd"/>
      <w:r w:rsidRPr="008D1D7C">
        <w:rPr>
          <w:i/>
        </w:rPr>
        <w:t xml:space="preserve"> </w:t>
      </w:r>
      <w:proofErr w:type="spellStart"/>
      <w:r w:rsidRPr="008D1D7C">
        <w:rPr>
          <w:i/>
        </w:rPr>
        <w:t>less</w:t>
      </w:r>
      <w:proofErr w:type="spellEnd"/>
      <w:r w:rsidRPr="008D1D7C">
        <w:rPr>
          <w:i/>
        </w:rPr>
        <w:t>, do more</w:t>
      </w:r>
      <w:r w:rsidRPr="008D1D7C">
        <w:t xml:space="preserve">“, uz jednostavnost pisanja </w:t>
      </w:r>
      <w:r w:rsidR="004535FC" w:rsidRPr="008D1D7C">
        <w:t xml:space="preserve">programskog </w:t>
      </w:r>
      <w:r w:rsidRPr="008D1D7C">
        <w:t>k</w:t>
      </w:r>
      <w:r w:rsidR="00891CCD" w:rsidRPr="008D1D7C">
        <w:t>ô</w:t>
      </w:r>
      <w:r w:rsidRPr="008D1D7C">
        <w:t xml:space="preserve">da pruža i napredne </w:t>
      </w:r>
      <w:r w:rsidR="004535FC" w:rsidRPr="008D1D7C">
        <w:t>funkcije</w:t>
      </w:r>
      <w:r w:rsidRPr="008D1D7C">
        <w:t xml:space="preserve"> za manipulaciju DOM-a:</w:t>
      </w:r>
    </w:p>
    <w:p w14:paraId="3A208C48" w14:textId="77777777" w:rsidR="003F63FC" w:rsidRPr="008D1D7C" w:rsidRDefault="00CC2D7E" w:rsidP="00507DBF">
      <w:pPr>
        <w:pStyle w:val="ListParagraph"/>
        <w:numPr>
          <w:ilvl w:val="0"/>
          <w:numId w:val="22"/>
        </w:numPr>
        <w:rPr>
          <w:b/>
        </w:rPr>
      </w:pPr>
      <w:r w:rsidRPr="008D1D7C">
        <w:rPr>
          <w:b/>
        </w:rPr>
        <w:t>jquery.min.js</w:t>
      </w:r>
    </w:p>
    <w:p w14:paraId="7028EFE5" w14:textId="18078AA4" w:rsidR="00383208" w:rsidRPr="008D1D7C" w:rsidRDefault="00383208" w:rsidP="009B382F">
      <w:pPr>
        <w:jc w:val="left"/>
        <w:rPr>
          <w:b/>
        </w:rPr>
      </w:pPr>
      <w:r w:rsidRPr="008D1D7C">
        <w:rPr>
          <w:color w:val="767171" w:themeColor="background2" w:themeShade="80"/>
        </w:rPr>
        <w:t xml:space="preserve">Naslovna stranica: </w:t>
      </w:r>
      <w:hyperlink r:id="rId232" w:history="1">
        <w:r w:rsidRPr="008D1D7C">
          <w:rPr>
            <w:rStyle w:val="Hyperlink"/>
            <w:color w:val="767171" w:themeColor="background2" w:themeShade="80"/>
          </w:rPr>
          <w:t>https://jquery.com</w:t>
        </w:r>
      </w:hyperlink>
      <w:r w:rsidR="003F63FC" w:rsidRPr="008D1D7C">
        <w:rPr>
          <w:color w:val="767171" w:themeColor="background2" w:themeShade="80"/>
        </w:rPr>
        <w:br/>
      </w:r>
      <w:r w:rsidRPr="008D1D7C">
        <w:rPr>
          <w:color w:val="767171" w:themeColor="background2" w:themeShade="80"/>
        </w:rPr>
        <w:t xml:space="preserve">Dokumentacija: </w:t>
      </w:r>
      <w:hyperlink r:id="rId233" w:history="1">
        <w:r w:rsidRPr="008D1D7C">
          <w:rPr>
            <w:rStyle w:val="Hyperlink"/>
            <w:color w:val="767171" w:themeColor="background2" w:themeShade="80"/>
          </w:rPr>
          <w:t>https://api.jquery.com</w:t>
        </w:r>
      </w:hyperlink>
      <w:r w:rsidRPr="008D1D7C">
        <w:br/>
      </w:r>
      <w:r w:rsidR="00AD2BE8" w:rsidRPr="008D1D7C">
        <w:t xml:space="preserve">Kako bi brzina učitavanja bila što veća, </w:t>
      </w:r>
      <w:r w:rsidRPr="008D1D7C">
        <w:t xml:space="preserve">nije korišten </w:t>
      </w:r>
      <w:proofErr w:type="spellStart"/>
      <w:r w:rsidRPr="008D1D7C">
        <w:t>jQuery</w:t>
      </w:r>
      <w:proofErr w:type="spellEnd"/>
      <w:r w:rsidRPr="008D1D7C">
        <w:t xml:space="preserve"> CDN.</w:t>
      </w:r>
    </w:p>
    <w:p w14:paraId="2F785F2B" w14:textId="013818AF" w:rsidR="004535FC" w:rsidRPr="008D1D7C" w:rsidRDefault="00383208" w:rsidP="004535FC">
      <w:pPr>
        <w:pStyle w:val="Heading3"/>
      </w:pPr>
      <w:bookmarkStart w:id="472" w:name="_Toc52484712"/>
      <w:proofErr w:type="spellStart"/>
      <w:r w:rsidRPr="008D1D7C">
        <w:rPr>
          <w:rStyle w:val="Heading3Char"/>
          <w:b/>
        </w:rPr>
        <w:t>jQuery</w:t>
      </w:r>
      <w:proofErr w:type="spellEnd"/>
      <w:r w:rsidRPr="008D1D7C">
        <w:rPr>
          <w:rStyle w:val="Heading3Char"/>
          <w:b/>
        </w:rPr>
        <w:t xml:space="preserve"> Modal</w:t>
      </w:r>
      <w:bookmarkEnd w:id="472"/>
      <w:r w:rsidRPr="008D1D7C">
        <w:t xml:space="preserve"> </w:t>
      </w:r>
    </w:p>
    <w:p w14:paraId="4F50F590" w14:textId="4F615862" w:rsidR="00CC2D7E" w:rsidRPr="008D1D7C" w:rsidRDefault="00383208" w:rsidP="00663E90">
      <w:pPr>
        <w:rPr>
          <w:b/>
        </w:rPr>
      </w:pPr>
      <w:r w:rsidRPr="008D1D7C">
        <w:t xml:space="preserve">Zasebni je paket koji se oslanja na </w:t>
      </w:r>
      <w:proofErr w:type="spellStart"/>
      <w:r w:rsidRPr="008D1D7C">
        <w:t>jQuery</w:t>
      </w:r>
      <w:proofErr w:type="spellEnd"/>
      <w:r w:rsidRPr="008D1D7C">
        <w:t xml:space="preserve">-u, tj. ne može bez njega. </w:t>
      </w:r>
      <w:r w:rsidR="003F63FC" w:rsidRPr="008D1D7C">
        <w:t>Koristi se</w:t>
      </w:r>
      <w:r w:rsidRPr="008D1D7C">
        <w:t xml:space="preserve"> za male prozore dijaloga (potvrde i postavke):</w:t>
      </w:r>
    </w:p>
    <w:p w14:paraId="3E89D8F4" w14:textId="77777777" w:rsidR="00CC2D7E" w:rsidRPr="008D1D7C" w:rsidRDefault="00383208" w:rsidP="00507DBF">
      <w:pPr>
        <w:pStyle w:val="ListParagraph"/>
        <w:numPr>
          <w:ilvl w:val="0"/>
          <w:numId w:val="21"/>
        </w:numPr>
        <w:rPr>
          <w:b/>
        </w:rPr>
      </w:pPr>
      <w:r w:rsidRPr="008D1D7C">
        <w:rPr>
          <w:b/>
        </w:rPr>
        <w:t>jquery.modal.min.css</w:t>
      </w:r>
    </w:p>
    <w:p w14:paraId="66D27EAC" w14:textId="77777777" w:rsidR="003F63FC" w:rsidRPr="008D1D7C" w:rsidRDefault="00383208" w:rsidP="00507DBF">
      <w:pPr>
        <w:pStyle w:val="ListParagraph"/>
        <w:numPr>
          <w:ilvl w:val="0"/>
          <w:numId w:val="21"/>
        </w:numPr>
        <w:rPr>
          <w:b/>
        </w:rPr>
      </w:pPr>
      <w:r w:rsidRPr="008D1D7C">
        <w:rPr>
          <w:b/>
        </w:rPr>
        <w:t>jquery.modal.min.js</w:t>
      </w:r>
    </w:p>
    <w:p w14:paraId="7F0FD36B" w14:textId="40FDBD2C" w:rsidR="00383208" w:rsidRPr="008D1D7C" w:rsidRDefault="004535FC" w:rsidP="009B382F">
      <w:pPr>
        <w:jc w:val="left"/>
        <w:rPr>
          <w:b/>
        </w:rPr>
      </w:pPr>
      <w:r w:rsidRPr="008D1D7C">
        <w:rPr>
          <w:color w:val="767171" w:themeColor="background2" w:themeShade="80"/>
        </w:rPr>
        <w:t xml:space="preserve">Naslovna stranica: </w:t>
      </w:r>
      <w:hyperlink r:id="rId234" w:history="1">
        <w:r w:rsidRPr="008D1D7C">
          <w:rPr>
            <w:rStyle w:val="Hyperlink"/>
            <w:color w:val="767171" w:themeColor="background2" w:themeShade="80"/>
          </w:rPr>
          <w:t>https://jquerymodal.com</w:t>
        </w:r>
      </w:hyperlink>
      <w:r w:rsidRPr="008D1D7C">
        <w:rPr>
          <w:color w:val="767171" w:themeColor="background2" w:themeShade="80"/>
        </w:rPr>
        <w:br/>
        <w:t xml:space="preserve">Dokumentacija / Github: </w:t>
      </w:r>
      <w:hyperlink r:id="rId235" w:history="1">
        <w:r w:rsidRPr="008D1D7C">
          <w:rPr>
            <w:rStyle w:val="Hyperlink"/>
            <w:color w:val="767171" w:themeColor="background2" w:themeShade="80"/>
          </w:rPr>
          <w:t>https://github.com/kylefox/jquery-modal</w:t>
        </w:r>
      </w:hyperlink>
      <w:r w:rsidR="003F63FC" w:rsidRPr="008D1D7C">
        <w:rPr>
          <w:color w:val="767171" w:themeColor="background2" w:themeShade="80"/>
        </w:rPr>
        <w:br/>
      </w:r>
      <w:r w:rsidR="00383208" w:rsidRPr="008D1D7C">
        <w:t xml:space="preserve">S obzirom </w:t>
      </w:r>
      <w:r w:rsidR="00C767ED" w:rsidRPr="008D1D7C">
        <w:t xml:space="preserve">na to </w:t>
      </w:r>
      <w:r w:rsidR="00383208" w:rsidRPr="008D1D7C">
        <w:t>da je paket pod MIT licencom (</w:t>
      </w:r>
      <w:hyperlink r:id="rId236" w:history="1">
        <w:r w:rsidR="00383208" w:rsidRPr="008D1D7C">
          <w:rPr>
            <w:rStyle w:val="Hyperlink"/>
          </w:rPr>
          <w:t>wiki/</w:t>
        </w:r>
        <w:proofErr w:type="spellStart"/>
        <w:r w:rsidR="00383208" w:rsidRPr="008D1D7C">
          <w:rPr>
            <w:rStyle w:val="Hyperlink"/>
          </w:rPr>
          <w:t>MIT_License</w:t>
        </w:r>
        <w:proofErr w:type="spellEnd"/>
      </w:hyperlink>
      <w:r w:rsidR="00383208" w:rsidRPr="008D1D7C">
        <w:t xml:space="preserve">), </w:t>
      </w:r>
      <w:r w:rsidR="00C767ED" w:rsidRPr="008D1D7C">
        <w:t xml:space="preserve">mijenjao sam </w:t>
      </w:r>
      <w:r w:rsidR="00383208" w:rsidRPr="008D1D7C">
        <w:t>neke dijelove k</w:t>
      </w:r>
      <w:r w:rsidR="00891CCD" w:rsidRPr="008D1D7C">
        <w:t>ô</w:t>
      </w:r>
      <w:r w:rsidR="00383208" w:rsidRPr="008D1D7C">
        <w:t>da</w:t>
      </w:r>
      <w:r w:rsidR="00C767ED" w:rsidRPr="008D1D7C">
        <w:t xml:space="preserve">, </w:t>
      </w:r>
      <w:r w:rsidR="00383208" w:rsidRPr="008D1D7C">
        <w:t xml:space="preserve">poput </w:t>
      </w:r>
      <w:proofErr w:type="spellStart"/>
      <w:r w:rsidR="00383208" w:rsidRPr="008D1D7C">
        <w:rPr>
          <w:i/>
        </w:rPr>
        <w:t>css</w:t>
      </w:r>
      <w:proofErr w:type="spellEnd"/>
      <w:r w:rsidR="00383208" w:rsidRPr="008D1D7C">
        <w:t xml:space="preserve"> pravila te sam dodao vlastitu metodu </w:t>
      </w:r>
      <w:proofErr w:type="spellStart"/>
      <w:r w:rsidR="00383208" w:rsidRPr="008D1D7C">
        <w:rPr>
          <w:i/>
        </w:rPr>
        <w:t>manualShowSpinner</w:t>
      </w:r>
      <w:proofErr w:type="spellEnd"/>
      <w:r w:rsidR="00383208" w:rsidRPr="008D1D7C">
        <w:t>.</w:t>
      </w:r>
    </w:p>
    <w:p w14:paraId="44529D2D" w14:textId="1A1E44C9" w:rsidR="004535FC" w:rsidRPr="008D1D7C" w:rsidRDefault="005126D8" w:rsidP="004535FC">
      <w:pPr>
        <w:pStyle w:val="Heading3"/>
        <w:rPr>
          <w:rStyle w:val="Heading3Char"/>
          <w:b/>
        </w:rPr>
      </w:pPr>
      <w:bookmarkStart w:id="473" w:name="_Toc52484713"/>
      <w:r w:rsidRPr="008D1D7C">
        <w:rPr>
          <w:rStyle w:val="Heading3Char"/>
          <w:b/>
        </w:rPr>
        <w:t>Chart.j</w:t>
      </w:r>
      <w:r w:rsidR="004535FC" w:rsidRPr="008D1D7C">
        <w:rPr>
          <w:rStyle w:val="Heading3Char"/>
          <w:b/>
        </w:rPr>
        <w:t>s</w:t>
      </w:r>
      <w:bookmarkEnd w:id="473"/>
    </w:p>
    <w:p w14:paraId="618FCC3F" w14:textId="4B19B5FE" w:rsidR="005E303F" w:rsidRPr="008D1D7C" w:rsidRDefault="00C74711" w:rsidP="004535FC">
      <w:r w:rsidRPr="008D1D7C">
        <w:t>Upotre</w:t>
      </w:r>
      <w:r w:rsidR="00C11ECA" w:rsidRPr="008D1D7C">
        <w:t>bljava se za prikaz grafova statistike</w:t>
      </w:r>
      <w:r w:rsidR="00D61FF6" w:rsidRPr="008D1D7C">
        <w:t>:</w:t>
      </w:r>
    </w:p>
    <w:p w14:paraId="649B78B5" w14:textId="77777777" w:rsidR="005E303F" w:rsidRPr="008D1D7C" w:rsidRDefault="005E303F" w:rsidP="00507DBF">
      <w:pPr>
        <w:pStyle w:val="ListParagraph"/>
        <w:numPr>
          <w:ilvl w:val="0"/>
          <w:numId w:val="20"/>
        </w:numPr>
        <w:rPr>
          <w:b/>
        </w:rPr>
      </w:pPr>
      <w:r w:rsidRPr="008D1D7C">
        <w:rPr>
          <w:b/>
        </w:rPr>
        <w:t>chart.min.js</w:t>
      </w:r>
    </w:p>
    <w:p w14:paraId="37E68B1C" w14:textId="77777777" w:rsidR="003F63FC" w:rsidRPr="008D1D7C" w:rsidRDefault="005E303F" w:rsidP="00507DBF">
      <w:pPr>
        <w:pStyle w:val="ListParagraph"/>
        <w:numPr>
          <w:ilvl w:val="0"/>
          <w:numId w:val="20"/>
        </w:numPr>
        <w:rPr>
          <w:b/>
        </w:rPr>
      </w:pPr>
      <w:r w:rsidRPr="008D1D7C">
        <w:rPr>
          <w:b/>
        </w:rPr>
        <w:t>chart.min.css</w:t>
      </w:r>
    </w:p>
    <w:p w14:paraId="7CAC78DE" w14:textId="1DC44A01" w:rsidR="00FE726F" w:rsidRPr="008D1D7C" w:rsidRDefault="00383208" w:rsidP="009B382F">
      <w:pPr>
        <w:jc w:val="left"/>
        <w:rPr>
          <w:b/>
        </w:rPr>
      </w:pPr>
      <w:r w:rsidRPr="008D1D7C">
        <w:rPr>
          <w:color w:val="767171" w:themeColor="background2" w:themeShade="80"/>
        </w:rPr>
        <w:t xml:space="preserve">Naslovna </w:t>
      </w:r>
      <w:r w:rsidR="00C11ECA" w:rsidRPr="008D1D7C">
        <w:rPr>
          <w:color w:val="767171" w:themeColor="background2" w:themeShade="80"/>
        </w:rPr>
        <w:t>stranica:</w:t>
      </w:r>
      <w:r w:rsidR="005E303F" w:rsidRPr="008D1D7C">
        <w:rPr>
          <w:color w:val="767171" w:themeColor="background2" w:themeShade="80"/>
        </w:rPr>
        <w:t xml:space="preserve"> </w:t>
      </w:r>
      <w:hyperlink r:id="rId237" w:history="1">
        <w:r w:rsidR="005E303F" w:rsidRPr="008D1D7C">
          <w:rPr>
            <w:rStyle w:val="Hyperlink"/>
            <w:color w:val="767171" w:themeColor="background2" w:themeShade="80"/>
          </w:rPr>
          <w:t>https://www.chartjs.org</w:t>
        </w:r>
      </w:hyperlink>
      <w:r w:rsidR="005E303F" w:rsidRPr="008D1D7C">
        <w:rPr>
          <w:color w:val="767171" w:themeColor="background2" w:themeShade="80"/>
        </w:rPr>
        <w:br/>
        <w:t xml:space="preserve">Dokumentacija: </w:t>
      </w:r>
      <w:hyperlink r:id="rId238" w:history="1">
        <w:r w:rsidR="005E303F" w:rsidRPr="008D1D7C">
          <w:rPr>
            <w:rStyle w:val="Hyperlink"/>
            <w:color w:val="767171" w:themeColor="background2" w:themeShade="80"/>
          </w:rPr>
          <w:t>https://www.chartjs.org/docs/latest</w:t>
        </w:r>
      </w:hyperlink>
      <w:r w:rsidR="003F63FC" w:rsidRPr="008D1D7C">
        <w:rPr>
          <w:b/>
        </w:rPr>
        <w:br/>
      </w:r>
      <w:r w:rsidR="00FE726F" w:rsidRPr="008D1D7C">
        <w:rPr>
          <w:color w:val="767171" w:themeColor="background2" w:themeShade="80"/>
        </w:rPr>
        <w:t xml:space="preserve">Github: </w:t>
      </w:r>
      <w:hyperlink r:id="rId239" w:history="1">
        <w:r w:rsidR="00FE726F" w:rsidRPr="008D1D7C">
          <w:rPr>
            <w:rStyle w:val="Hyperlink"/>
            <w:color w:val="767171" w:themeColor="background2" w:themeShade="80"/>
          </w:rPr>
          <w:t>https://github.com/chartjs/Chart.js</w:t>
        </w:r>
      </w:hyperlink>
    </w:p>
    <w:p w14:paraId="27CAA2DE" w14:textId="269C4A6D" w:rsidR="00CC2D7E" w:rsidRPr="008D1D7C" w:rsidRDefault="005E303F" w:rsidP="004535FC">
      <w:pPr>
        <w:pStyle w:val="ListParagraph"/>
        <w:ind w:left="0"/>
      </w:pPr>
      <w:r w:rsidRPr="008D1D7C">
        <w:t>Također</w:t>
      </w:r>
      <w:r w:rsidR="00C767ED" w:rsidRPr="008D1D7C">
        <w:t>,</w:t>
      </w:r>
      <w:r w:rsidRPr="008D1D7C">
        <w:t xml:space="preserve"> korišten </w:t>
      </w:r>
      <w:r w:rsidR="00C767ED" w:rsidRPr="008D1D7C">
        <w:t xml:space="preserve">je </w:t>
      </w:r>
      <w:r w:rsidRPr="008D1D7C">
        <w:t>dodatan paket za paket (</w:t>
      </w:r>
      <w:proofErr w:type="spellStart"/>
      <w:r w:rsidRPr="008D1D7C">
        <w:rPr>
          <w:i/>
        </w:rPr>
        <w:t>plugin</w:t>
      </w:r>
      <w:proofErr w:type="spellEnd"/>
      <w:r w:rsidRPr="008D1D7C">
        <w:t>):</w:t>
      </w:r>
    </w:p>
    <w:p w14:paraId="0171BB56" w14:textId="570A127E" w:rsidR="005E303F" w:rsidRPr="008D1D7C" w:rsidRDefault="005E303F" w:rsidP="00507DBF">
      <w:pPr>
        <w:pStyle w:val="ListParagraph"/>
        <w:numPr>
          <w:ilvl w:val="0"/>
          <w:numId w:val="20"/>
        </w:numPr>
        <w:rPr>
          <w:b/>
        </w:rPr>
      </w:pPr>
      <w:r w:rsidRPr="008D1D7C">
        <w:rPr>
          <w:b/>
        </w:rPr>
        <w:t>chartjs-plugin-annotation.min.js</w:t>
      </w:r>
    </w:p>
    <w:p w14:paraId="1D92CFC0" w14:textId="77777777" w:rsidR="00CC2D7E" w:rsidRPr="008D1D7C" w:rsidRDefault="005E303F" w:rsidP="004535FC">
      <w:pPr>
        <w:pStyle w:val="ListParagraph"/>
        <w:ind w:left="-360" w:firstLine="360"/>
        <w:rPr>
          <w:color w:val="767171" w:themeColor="background2" w:themeShade="80"/>
        </w:rPr>
      </w:pPr>
      <w:r w:rsidRPr="008D1D7C">
        <w:rPr>
          <w:color w:val="767171" w:themeColor="background2" w:themeShade="80"/>
        </w:rPr>
        <w:t xml:space="preserve">Github: </w:t>
      </w:r>
      <w:hyperlink r:id="rId240" w:history="1">
        <w:r w:rsidRPr="008D1D7C">
          <w:rPr>
            <w:rStyle w:val="Hyperlink"/>
            <w:color w:val="767171" w:themeColor="background2" w:themeShade="80"/>
          </w:rPr>
          <w:t>https://github.com/chartjs/chartjs-plugin-annotation</w:t>
        </w:r>
      </w:hyperlink>
    </w:p>
    <w:p w14:paraId="03A69113" w14:textId="0875BEEB" w:rsidR="00CC2D7E" w:rsidRPr="008D1D7C" w:rsidRDefault="00CC2D7E" w:rsidP="00CC2D7E">
      <w:pPr>
        <w:pStyle w:val="Heading3"/>
      </w:pPr>
      <w:bookmarkStart w:id="474" w:name="_Toc52484714"/>
      <w:proofErr w:type="spellStart"/>
      <w:r w:rsidRPr="008D1D7C">
        <w:lastRenderedPageBreak/>
        <w:t>SortableJS</w:t>
      </w:r>
      <w:bookmarkEnd w:id="474"/>
      <w:proofErr w:type="spellEnd"/>
      <w:r w:rsidRPr="008D1D7C">
        <w:t xml:space="preserve"> </w:t>
      </w:r>
    </w:p>
    <w:p w14:paraId="74510007" w14:textId="2C3DC144" w:rsidR="00CC2D7E" w:rsidRPr="008D1D7C" w:rsidRDefault="00CC2D7E" w:rsidP="00CC2D7E">
      <w:r w:rsidRPr="008D1D7C">
        <w:t xml:space="preserve">Koristi se za </w:t>
      </w:r>
      <w:r w:rsidR="00363D74">
        <w:t>promjenu</w:t>
      </w:r>
      <w:r w:rsidR="00363D74" w:rsidRPr="008D1D7C">
        <w:t xml:space="preserve"> </w:t>
      </w:r>
      <w:r w:rsidR="00C767ED" w:rsidRPr="008D1D7C">
        <w:t>redoslijed</w:t>
      </w:r>
      <w:r w:rsidR="004B77ED" w:rsidRPr="008D1D7C">
        <w:t>a</w:t>
      </w:r>
      <w:r w:rsidR="00C767ED" w:rsidRPr="008D1D7C">
        <w:t xml:space="preserve"> </w:t>
      </w:r>
      <w:r w:rsidRPr="008D1D7C">
        <w:t>predmeta u brzom pregledu:</w:t>
      </w:r>
    </w:p>
    <w:p w14:paraId="7A48432A" w14:textId="77777777" w:rsidR="00CC2D7E" w:rsidRPr="008D1D7C" w:rsidRDefault="00CC2D7E" w:rsidP="00507DBF">
      <w:pPr>
        <w:pStyle w:val="ListParagraph"/>
        <w:numPr>
          <w:ilvl w:val="0"/>
          <w:numId w:val="20"/>
        </w:numPr>
        <w:rPr>
          <w:b/>
        </w:rPr>
      </w:pPr>
      <w:r w:rsidRPr="008D1D7C">
        <w:rPr>
          <w:b/>
        </w:rPr>
        <w:t>jquery.modal.min.js</w:t>
      </w:r>
    </w:p>
    <w:p w14:paraId="515FE556" w14:textId="77777777" w:rsidR="00CC2D7E" w:rsidRPr="008D1D7C" w:rsidRDefault="00CC2D7E" w:rsidP="00507DBF">
      <w:pPr>
        <w:pStyle w:val="ListParagraph"/>
        <w:numPr>
          <w:ilvl w:val="0"/>
          <w:numId w:val="20"/>
        </w:numPr>
      </w:pPr>
      <w:r w:rsidRPr="008D1D7C">
        <w:rPr>
          <w:b/>
        </w:rPr>
        <w:t>jquery.modal.min.css</w:t>
      </w:r>
    </w:p>
    <w:p w14:paraId="0701AD29" w14:textId="357A71B8" w:rsidR="005E303F" w:rsidRPr="008D1D7C" w:rsidRDefault="00CC2D7E" w:rsidP="009B382F">
      <w:pPr>
        <w:jc w:val="left"/>
        <w:rPr>
          <w:color w:val="767171" w:themeColor="background2" w:themeShade="80"/>
        </w:rPr>
      </w:pPr>
      <w:r w:rsidRPr="008D1D7C">
        <w:rPr>
          <w:color w:val="767171" w:themeColor="background2" w:themeShade="80"/>
        </w:rPr>
        <w:t xml:space="preserve">Naslovna stranica: </w:t>
      </w:r>
      <w:hyperlink r:id="rId241" w:history="1">
        <w:r w:rsidRPr="008D1D7C">
          <w:rPr>
            <w:rStyle w:val="Hyperlink"/>
            <w:color w:val="767171" w:themeColor="background2" w:themeShade="80"/>
          </w:rPr>
          <w:t>https://sortablejs.github.io/Sortable</w:t>
        </w:r>
      </w:hyperlink>
      <w:r w:rsidRPr="008D1D7C">
        <w:rPr>
          <w:color w:val="767171" w:themeColor="background2" w:themeShade="80"/>
        </w:rPr>
        <w:br/>
        <w:t xml:space="preserve">Dokumentacija / Github: </w:t>
      </w:r>
      <w:hyperlink r:id="rId242" w:history="1">
        <w:r w:rsidRPr="008D1D7C">
          <w:rPr>
            <w:rStyle w:val="Hyperlink"/>
            <w:color w:val="767171" w:themeColor="background2" w:themeShade="80"/>
          </w:rPr>
          <w:t>https://github.com/SortableJS/Sortable</w:t>
        </w:r>
      </w:hyperlink>
    </w:p>
    <w:p w14:paraId="63FD719A" w14:textId="78901DE2" w:rsidR="00C3647A" w:rsidRPr="008D1D7C" w:rsidRDefault="00C3647A" w:rsidP="00C3647A">
      <w:pPr>
        <w:pStyle w:val="Heading3"/>
      </w:pPr>
      <w:bookmarkStart w:id="475" w:name="_Toc52484715"/>
      <w:proofErr w:type="spellStart"/>
      <w:r>
        <w:t>Pickr</w:t>
      </w:r>
      <w:bookmarkEnd w:id="475"/>
      <w:proofErr w:type="spellEnd"/>
    </w:p>
    <w:p w14:paraId="7FA9F7A1" w14:textId="3B27C38A" w:rsidR="00771201" w:rsidRDefault="00C3647A" w:rsidP="007E4921">
      <w:r>
        <w:rPr>
          <w:color w:val="767171" w:themeColor="background2" w:themeShade="80"/>
        </w:rPr>
        <w:t>K</w:t>
      </w:r>
      <w:r w:rsidRPr="00C3647A">
        <w:t>oristi se za odabir boje u rasporedu školskih sati</w:t>
      </w:r>
      <w:r>
        <w:t>:</w:t>
      </w:r>
    </w:p>
    <w:p w14:paraId="4319331D" w14:textId="071917D5" w:rsidR="00C3647A" w:rsidRDefault="00C3647A" w:rsidP="00C3647A">
      <w:pPr>
        <w:pStyle w:val="ListParagraph"/>
        <w:numPr>
          <w:ilvl w:val="0"/>
          <w:numId w:val="23"/>
        </w:numPr>
      </w:pPr>
      <w:r>
        <w:t>pickr.min.js</w:t>
      </w:r>
    </w:p>
    <w:p w14:paraId="1FF5FFA4" w14:textId="446C2B34" w:rsidR="00C3647A" w:rsidRDefault="00C3647A" w:rsidP="00C3647A">
      <w:pPr>
        <w:pStyle w:val="ListParagraph"/>
        <w:numPr>
          <w:ilvl w:val="0"/>
          <w:numId w:val="23"/>
        </w:numPr>
      </w:pPr>
      <w:r w:rsidRPr="00C3647A">
        <w:t>pickr-nano.min.css</w:t>
      </w:r>
    </w:p>
    <w:p w14:paraId="09701621" w14:textId="2DA9AC03" w:rsidR="00C3647A" w:rsidRPr="00C3647A" w:rsidRDefault="00C3647A" w:rsidP="00C3647A">
      <w:pPr>
        <w:jc w:val="left"/>
        <w:rPr>
          <w:rStyle w:val="Hyperlink"/>
          <w:color w:val="767171" w:themeColor="background2" w:themeShade="80"/>
        </w:rPr>
      </w:pPr>
      <w:r w:rsidRPr="00C3647A">
        <w:rPr>
          <w:rStyle w:val="Hyperlink"/>
          <w:color w:val="767171" w:themeColor="background2" w:themeShade="80"/>
        </w:rPr>
        <w:t xml:space="preserve">Naslovna stranica: </w:t>
      </w:r>
      <w:hyperlink r:id="rId243" w:history="1">
        <w:r w:rsidRPr="00C3647A">
          <w:rPr>
            <w:rStyle w:val="Hyperlink"/>
            <w:color w:val="767171" w:themeColor="background2" w:themeShade="80"/>
          </w:rPr>
          <w:t>https://simonwep.github.io/pickr/</w:t>
        </w:r>
      </w:hyperlink>
      <w:r>
        <w:rPr>
          <w:rStyle w:val="Hyperlink"/>
          <w:color w:val="767171" w:themeColor="background2" w:themeShade="80"/>
        </w:rPr>
        <w:br/>
      </w:r>
      <w:r w:rsidRPr="00C3647A">
        <w:rPr>
          <w:rStyle w:val="Hyperlink"/>
          <w:color w:val="767171" w:themeColor="background2" w:themeShade="80"/>
        </w:rPr>
        <w:t xml:space="preserve">Dokumentacija / Github: </w:t>
      </w:r>
      <w:hyperlink r:id="rId244" w:history="1">
        <w:r w:rsidRPr="00C3647A">
          <w:rPr>
            <w:rStyle w:val="Hyperlink"/>
            <w:color w:val="767171" w:themeColor="background2" w:themeShade="80"/>
          </w:rPr>
          <w:t>https://github.com/Simonwep/pickr</w:t>
        </w:r>
      </w:hyperlink>
    </w:p>
    <w:p w14:paraId="533D8401" w14:textId="66C97D72" w:rsidR="00C3647A" w:rsidRPr="008D1D7C" w:rsidRDefault="00C3647A" w:rsidP="00C3647A">
      <w:pPr>
        <w:pStyle w:val="Heading3"/>
      </w:pPr>
      <w:bookmarkStart w:id="476" w:name="_Toc52484716"/>
      <w:r w:rsidRPr="008D1D7C">
        <w:t xml:space="preserve">Material Design </w:t>
      </w:r>
      <w:proofErr w:type="spellStart"/>
      <w:r w:rsidRPr="008D1D7C">
        <w:t>Checkbox</w:t>
      </w:r>
      <w:bookmarkEnd w:id="476"/>
      <w:proofErr w:type="spellEnd"/>
    </w:p>
    <w:p w14:paraId="79FDF566" w14:textId="78914970" w:rsidR="00C3647A" w:rsidRPr="008D1D7C" w:rsidRDefault="00C3647A" w:rsidP="00C3647A">
      <w:r w:rsidRPr="008D1D7C">
        <w:rPr>
          <w:noProof/>
          <w:lang w:eastAsia="hr-HR"/>
        </w:rPr>
        <w:drawing>
          <wp:anchor distT="0" distB="0" distL="114300" distR="114300" simplePos="0" relativeHeight="251747840" behindDoc="1" locked="0" layoutInCell="1" allowOverlap="1" wp14:anchorId="2D03E2D6" wp14:editId="07885163">
            <wp:simplePos x="0" y="0"/>
            <wp:positionH relativeFrom="margin">
              <wp:align>right</wp:align>
            </wp:positionH>
            <wp:positionV relativeFrom="paragraph">
              <wp:posOffset>11876</wp:posOffset>
            </wp:positionV>
            <wp:extent cx="638175" cy="561975"/>
            <wp:effectExtent l="0" t="0" r="9525" b="9525"/>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38175" cy="561975"/>
                    </a:xfrm>
                    <a:prstGeom prst="rect">
                      <a:avLst/>
                    </a:prstGeom>
                  </pic:spPr>
                </pic:pic>
              </a:graphicData>
            </a:graphic>
          </wp:anchor>
        </w:drawing>
      </w:r>
      <w:r w:rsidRPr="008D1D7C">
        <w:t>Prikazuje se kao postavka/opcija, a odnosi se na SVG HTML-a:</w:t>
      </w:r>
      <w:r w:rsidRPr="008D1D7C">
        <w:rPr>
          <w:noProof/>
          <w:lang w:eastAsia="hr-HR"/>
        </w:rPr>
        <w:t xml:space="preserve"> </w:t>
      </w:r>
    </w:p>
    <w:p w14:paraId="1EBC3E7F" w14:textId="6930471B" w:rsidR="00C3647A" w:rsidRPr="008D1D7C" w:rsidRDefault="00C3647A" w:rsidP="00C3647A">
      <w:pPr>
        <w:pStyle w:val="ListParagraph"/>
        <w:numPr>
          <w:ilvl w:val="0"/>
          <w:numId w:val="23"/>
        </w:numPr>
        <w:rPr>
          <w:b/>
        </w:rPr>
      </w:pPr>
      <w:r w:rsidRPr="008D1D7C">
        <w:rPr>
          <w:b/>
        </w:rPr>
        <w:t>checkbox.css</w:t>
      </w:r>
    </w:p>
    <w:p w14:paraId="36B64C1A" w14:textId="52D7DFC8" w:rsidR="00C3647A" w:rsidRDefault="00C3647A" w:rsidP="00C3647A">
      <w:pPr>
        <w:rPr>
          <w:rStyle w:val="Hyperlink"/>
          <w:color w:val="767171" w:themeColor="background2" w:themeShade="80"/>
        </w:rPr>
      </w:pPr>
      <w:proofErr w:type="spellStart"/>
      <w:r w:rsidRPr="008D1D7C">
        <w:rPr>
          <w:color w:val="767171" w:themeColor="background2" w:themeShade="80"/>
        </w:rPr>
        <w:t>CodePen</w:t>
      </w:r>
      <w:proofErr w:type="spellEnd"/>
      <w:r w:rsidRPr="008D1D7C">
        <w:rPr>
          <w:color w:val="767171" w:themeColor="background2" w:themeShade="80"/>
        </w:rPr>
        <w:t xml:space="preserve">: </w:t>
      </w:r>
      <w:hyperlink r:id="rId245" w:history="1">
        <w:r w:rsidRPr="008D1D7C">
          <w:rPr>
            <w:rStyle w:val="Hyperlink"/>
            <w:color w:val="767171" w:themeColor="background2" w:themeShade="80"/>
          </w:rPr>
          <w:t>https://codepen.io/andreasstorm/pen/deRvMy</w:t>
        </w:r>
      </w:hyperlink>
    </w:p>
    <w:p w14:paraId="6C70F062" w14:textId="093E9737" w:rsidR="00C3647A" w:rsidRDefault="00C3647A" w:rsidP="00C3647A">
      <w:pPr>
        <w:rPr>
          <w:rStyle w:val="Hyperlink"/>
          <w:color w:val="767171" w:themeColor="background2" w:themeShade="80"/>
        </w:rPr>
      </w:pPr>
    </w:p>
    <w:p w14:paraId="25AEF7FB" w14:textId="720074F2" w:rsidR="00C3647A" w:rsidRDefault="003C3563" w:rsidP="00C3647A">
      <w:pPr>
        <w:rPr>
          <w:rStyle w:val="Hyperlink"/>
          <w:color w:val="767171" w:themeColor="background2" w:themeShade="80"/>
        </w:rPr>
      </w:pPr>
      <w:r>
        <w:rPr>
          <w:noProof/>
        </w:rPr>
        <mc:AlternateContent>
          <mc:Choice Requires="wps">
            <w:drawing>
              <wp:anchor distT="0" distB="0" distL="114300" distR="114300" simplePos="0" relativeHeight="251757056" behindDoc="0" locked="0" layoutInCell="1" allowOverlap="1" wp14:anchorId="169353D0" wp14:editId="34BC7BFF">
                <wp:simplePos x="0" y="0"/>
                <wp:positionH relativeFrom="column">
                  <wp:posOffset>-540385</wp:posOffset>
                </wp:positionH>
                <wp:positionV relativeFrom="paragraph">
                  <wp:posOffset>2105025</wp:posOffset>
                </wp:positionV>
                <wp:extent cx="699833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6998335" cy="635"/>
                        </a:xfrm>
                        <a:prstGeom prst="rect">
                          <a:avLst/>
                        </a:prstGeom>
                        <a:solidFill>
                          <a:prstClr val="white"/>
                        </a:solidFill>
                        <a:ln>
                          <a:noFill/>
                        </a:ln>
                      </wps:spPr>
                      <wps:txbx>
                        <w:txbxContent>
                          <w:p w14:paraId="2B1C2692" w14:textId="2A5C78C5" w:rsidR="00393090" w:rsidRPr="00886C5B" w:rsidRDefault="00393090" w:rsidP="003C3563">
                            <w:pPr>
                              <w:pStyle w:val="Caption"/>
                              <w:rPr>
                                <w:noProof/>
                              </w:rPr>
                            </w:pPr>
                            <w:bookmarkStart w:id="477" w:name="_Toc52484790"/>
                            <w:r>
                              <w:t xml:space="preserve">Slika </w:t>
                            </w:r>
                            <w:fldSimple w:instr=" SEQ Slika \* ARABIC ">
                              <w:r>
                                <w:rPr>
                                  <w:noProof/>
                                </w:rPr>
                                <w:t>66</w:t>
                              </w:r>
                            </w:fldSimple>
                            <w:r w:rsidRPr="00297234">
                              <w:t xml:space="preserve"> – Programski paketi</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353D0" id="Text Box 210" o:spid="_x0000_s1105" type="#_x0000_t202" style="position:absolute;left:0;text-align:left;margin-left:-42.55pt;margin-top:165.75pt;width:551.05pt;height:.05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" stroked="f">
                <v:textbox style="mso-fit-shape-to-text:t" inset="0,0,0,0">
                  <w:txbxContent>
                    <w:p w14:paraId="2B1C2692" w14:textId="2A5C78C5" w:rsidR="00393090" w:rsidRPr="00886C5B" w:rsidRDefault="00393090" w:rsidP="003C3563">
                      <w:pPr>
                        <w:pStyle w:val="Caption"/>
                        <w:rPr>
                          <w:noProof/>
                        </w:rPr>
                      </w:pPr>
                      <w:bookmarkStart w:id="478" w:name="_Toc52484790"/>
                      <w:r>
                        <w:t xml:space="preserve">Slika </w:t>
                      </w:r>
                      <w:fldSimple w:instr=" SEQ Slika \* ARABIC ">
                        <w:r>
                          <w:rPr>
                            <w:noProof/>
                          </w:rPr>
                          <w:t>66</w:t>
                        </w:r>
                      </w:fldSimple>
                      <w:r w:rsidRPr="00297234">
                        <w:t xml:space="preserve"> – Programski paketi</w:t>
                      </w:r>
                      <w:bookmarkEnd w:id="478"/>
                    </w:p>
                  </w:txbxContent>
                </v:textbox>
                <w10:wrap type="topAndBottom"/>
              </v:shape>
            </w:pict>
          </mc:Fallback>
        </mc:AlternateContent>
      </w:r>
      <w:r w:rsidR="00C3647A">
        <w:rPr>
          <w:noProof/>
          <w:lang w:eastAsia="hr-HR"/>
        </w:rPr>
        <mc:AlternateContent>
          <mc:Choice Requires="wpg">
            <w:drawing>
              <wp:anchor distT="0" distB="0" distL="114300" distR="114300" simplePos="0" relativeHeight="251620864" behindDoc="0" locked="0" layoutInCell="1" allowOverlap="1" wp14:anchorId="778EF0C1" wp14:editId="7AFE024E">
                <wp:simplePos x="0" y="0"/>
                <wp:positionH relativeFrom="column">
                  <wp:posOffset>-540385</wp:posOffset>
                </wp:positionH>
                <wp:positionV relativeFrom="paragraph">
                  <wp:posOffset>452340</wp:posOffset>
                </wp:positionV>
                <wp:extent cx="6998335" cy="1595755"/>
                <wp:effectExtent l="0" t="0" r="0" b="4445"/>
                <wp:wrapTopAndBottom/>
                <wp:docPr id="430" name="Group 430"/>
                <wp:cNvGraphicFramePr/>
                <a:graphic xmlns:a="http://schemas.openxmlformats.org/drawingml/2006/main">
                  <a:graphicData uri="http://schemas.microsoft.com/office/word/2010/wordprocessingGroup">
                    <wpg:wgp>
                      <wpg:cNvGrpSpPr/>
                      <wpg:grpSpPr>
                        <a:xfrm>
                          <a:off x="0" y="0"/>
                          <a:ext cx="6998335" cy="1595755"/>
                          <a:chOff x="1" y="-1906"/>
                          <a:chExt cx="6998775" cy="1596041"/>
                        </a:xfrm>
                      </wpg:grpSpPr>
                      <wpg:grpSp>
                        <wpg:cNvPr id="331" name="Grupa 331"/>
                        <wpg:cNvGrpSpPr>
                          <a:grpSpLocks noChangeAspect="1"/>
                        </wpg:cNvGrpSpPr>
                        <wpg:grpSpPr>
                          <a:xfrm>
                            <a:off x="1" y="-1906"/>
                            <a:ext cx="4189784" cy="1596041"/>
                            <a:chOff x="0" y="-2828"/>
                            <a:chExt cx="5955260" cy="2368550"/>
                          </a:xfrm>
                        </wpg:grpSpPr>
                        <pic:pic xmlns:pic="http://schemas.openxmlformats.org/drawingml/2006/picture">
                          <pic:nvPicPr>
                            <pic:cNvPr id="284" name="Picture 284" descr="Slikovni rezultat za chartjs"/>
                            <pic:cNvPicPr>
                              <a:picLocks noChangeAspect="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2828"/>
                              <a:ext cx="4737734" cy="2368550"/>
                            </a:xfrm>
                            <a:prstGeom prst="rect">
                              <a:avLst/>
                            </a:prstGeom>
                            <a:noFill/>
                            <a:ln>
                              <a:noFill/>
                            </a:ln>
                          </pic:spPr>
                        </pic:pic>
                        <pic:pic xmlns:pic="http://schemas.openxmlformats.org/drawingml/2006/picture">
                          <pic:nvPicPr>
                            <pic:cNvPr id="285" name="Picture 285" descr="Slikovni rezultat za sortablejs"/>
                            <pic:cNvPicPr>
                              <a:picLocks noChangeAspect="1"/>
                            </pic:cNvPicPr>
                          </pic:nvPicPr>
                          <pic:blipFill>
                            <a:blip r:embed="rId247">
                              <a:extLst>
                                <a:ext uri="{28A0092B-C50C-407E-A947-70E740481C1C}">
                                  <a14:useLocalDpi xmlns:a14="http://schemas.microsoft.com/office/drawing/2010/main" val="0"/>
                                </a:ext>
                              </a:extLst>
                            </a:blip>
                            <a:srcRect/>
                            <a:stretch>
                              <a:fillRect/>
                            </a:stretch>
                          </pic:blipFill>
                          <pic:spPr bwMode="auto">
                            <a:xfrm>
                              <a:off x="4055340" y="393278"/>
                              <a:ext cx="1899920" cy="1899921"/>
                            </a:xfrm>
                            <a:prstGeom prst="rect">
                              <a:avLst/>
                            </a:prstGeom>
                            <a:noFill/>
                            <a:ln>
                              <a:noFill/>
                            </a:ln>
                          </pic:spPr>
                        </pic:pic>
                      </wpg:grpSp>
                      <pic:pic xmlns:pic="http://schemas.openxmlformats.org/drawingml/2006/picture">
                        <pic:nvPicPr>
                          <pic:cNvPr id="287" name="Picture 287" descr="Slikovni rezultat za jquery"/>
                          <pic:cNvPicPr>
                            <a:picLocks noChangeAspect="1"/>
                          </pic:cNvPicPr>
                        </pic:nvPicPr>
                        <pic:blipFill rotWithShape="1">
                          <a:blip r:embed="rId248">
                            <a:extLst>
                              <a:ext uri="{28A0092B-C50C-407E-A947-70E740481C1C}">
                                <a14:useLocalDpi xmlns:a14="http://schemas.microsoft.com/office/drawing/2010/main" val="0"/>
                              </a:ext>
                            </a:extLst>
                          </a:blip>
                          <a:srcRect l="1691" t="24610" r="-1691" b="28031"/>
                          <a:stretch/>
                        </pic:blipFill>
                        <pic:spPr bwMode="auto">
                          <a:xfrm>
                            <a:off x="4277802" y="612250"/>
                            <a:ext cx="2720974" cy="87376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xmlns:w16="http://schemas.microsoft.com/office/word/2018/wordml" xmlns:w16cex="http://schemas.microsoft.com/office/word/2018/wordml/cex">
            <w:pict>
              <v:group w14:anchorId="22551DC7" id="Group 430" o:spid="_x0000_s1026" style="position:absolute;margin-left:-42.55pt;margin-top:35.6pt;width:551.05pt;height:125.65pt;z-index:251620864;mso-width-relative:margin" coordorigin=",-19" coordsize="69987,1596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">
                <v:group id="Grupa 331" o:spid="_x0000_s1027" style="position:absolute;top:-19;width:41897;height:15960" coordorigin=",-28" coordsize="59552,2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o:lock v:ext="edit" aspectratio="t"/>
                  <v:shape id="Picture 284" o:spid="_x0000_s1028" type="#_x0000_t75" alt="Slikovni rezultat za chartjs" style="position:absolute;top:-28;width:47377;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">
                    <v:imagedata r:id="rId249" o:title="Slikovni rezultat za chartjs"/>
                  </v:shape>
                  <v:shape id="Picture 285" o:spid="_x0000_s1029" type="#_x0000_t75" alt="Slikovni rezultat za sortablejs" style="position:absolute;left:40553;top:3932;width:18999;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">
                    <v:imagedata r:id="rId250" o:title="Slikovni rezultat za sortablejs"/>
                  </v:shape>
                </v:group>
                <v:shape id="Picture 287" o:spid="_x0000_s1030" type="#_x0000_t75" alt="Slikovni rezultat za jquery" style="position:absolute;left:42778;top:6122;width:27209;height: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">
                  <v:imagedata r:id="rId251" o:title="Slikovni rezultat za jquery" croptop="16128f" cropbottom="18370f" cropleft="1108f" cropright="-1108f"/>
                </v:shape>
                <w10:wrap type="topAndBottom"/>
              </v:group>
            </w:pict>
          </mc:Fallback>
        </mc:AlternateContent>
      </w:r>
    </w:p>
    <w:p w14:paraId="2A436888" w14:textId="34237AC7" w:rsidR="00C3647A" w:rsidRPr="00C3647A" w:rsidRDefault="00C3647A" w:rsidP="00C3647A"/>
    <w:p w14:paraId="64DD1607" w14:textId="09DE3A14" w:rsidR="00CC0350" w:rsidRPr="008D1D7C" w:rsidRDefault="00CC0350" w:rsidP="007E4921">
      <w:pPr>
        <w:rPr>
          <w:color w:val="767171" w:themeColor="background2" w:themeShade="80"/>
        </w:rPr>
      </w:pPr>
    </w:p>
    <w:p w14:paraId="4C6AC802" w14:textId="4F45B18D" w:rsidR="00CC0350" w:rsidRPr="008D1D7C" w:rsidRDefault="00CC0350" w:rsidP="00CC0350">
      <w:pPr>
        <w:pStyle w:val="Heading2"/>
      </w:pPr>
      <w:bookmarkStart w:id="479" w:name="_Toc52484717"/>
      <w:r w:rsidRPr="008D1D7C">
        <w:lastRenderedPageBreak/>
        <w:t>Framework</w:t>
      </w:r>
      <w:bookmarkEnd w:id="479"/>
    </w:p>
    <w:p w14:paraId="3787E2DF" w14:textId="59A2CBB3" w:rsidR="00CC0350" w:rsidRPr="008D1D7C" w:rsidRDefault="00CC0350" w:rsidP="00CC0350">
      <w:r w:rsidRPr="008D1D7C">
        <w:t>Unatoč danas sve većim prednostima koje donose Framework paketi (</w:t>
      </w:r>
      <w:proofErr w:type="spellStart"/>
      <w:r w:rsidR="00765A8B" w:rsidRPr="008D1D7C">
        <w:t>React</w:t>
      </w:r>
      <w:proofErr w:type="spellEnd"/>
      <w:r w:rsidRPr="008D1D7C">
        <w:t xml:space="preserve">, </w:t>
      </w:r>
      <w:proofErr w:type="spellStart"/>
      <w:r w:rsidR="00765A8B" w:rsidRPr="008D1D7C">
        <w:t>Angular</w:t>
      </w:r>
      <w:proofErr w:type="spellEnd"/>
      <w:r w:rsidRPr="008D1D7C">
        <w:t xml:space="preserve">, </w:t>
      </w:r>
      <w:proofErr w:type="spellStart"/>
      <w:r w:rsidRPr="008D1D7C">
        <w:t>Vue</w:t>
      </w:r>
      <w:proofErr w:type="spellEnd"/>
      <w:r w:rsidRPr="008D1D7C">
        <w:t xml:space="preserve">…), oni </w:t>
      </w:r>
      <w:r w:rsidRPr="008D1D7C">
        <w:rPr>
          <w:b/>
        </w:rPr>
        <w:t>nisu</w:t>
      </w:r>
      <w:r w:rsidRPr="008D1D7C">
        <w:t xml:space="preserve"> korišteni u </w:t>
      </w:r>
      <w:r w:rsidRPr="00F86201">
        <w:t>proširenju</w:t>
      </w:r>
      <w:r w:rsidRPr="008D1D7C">
        <w:rPr>
          <w:i/>
        </w:rPr>
        <w:t>.</w:t>
      </w:r>
      <w:r w:rsidRPr="008D1D7C">
        <w:t xml:space="preserve"> Za napredne mogućnosti poput animacija korišten je </w:t>
      </w:r>
      <w:proofErr w:type="spellStart"/>
      <w:r w:rsidRPr="008D1D7C">
        <w:t>jQuery</w:t>
      </w:r>
      <w:proofErr w:type="spellEnd"/>
      <w:r w:rsidRPr="008D1D7C">
        <w:t xml:space="preserve"> koji problem rješava u nekoliko linija. Problemi u </w:t>
      </w:r>
      <w:r w:rsidRPr="00F86201">
        <w:t>proširenju</w:t>
      </w:r>
      <w:r w:rsidRPr="008D1D7C">
        <w:rPr>
          <w:i/>
        </w:rPr>
        <w:t xml:space="preserve"> </w:t>
      </w:r>
      <w:r w:rsidRPr="008D1D7C">
        <w:t xml:space="preserve">nisu previše složeni i ovisni jedni o drugima, već su podijeljeni u zasebne i </w:t>
      </w:r>
      <w:r w:rsidR="008E583C" w:rsidRPr="008D1D7C">
        <w:t>neovisne</w:t>
      </w:r>
      <w:r w:rsidRPr="008D1D7C">
        <w:t xml:space="preserve"> funkcije. Korištenjem </w:t>
      </w:r>
      <w:proofErr w:type="spellStart"/>
      <w:r w:rsidR="00C767ED" w:rsidRPr="008D1D7C">
        <w:t>minimaliziranog</w:t>
      </w:r>
      <w:proofErr w:type="spellEnd"/>
      <w:r w:rsidR="00C767ED" w:rsidRPr="008D1D7C">
        <w:t xml:space="preserve"> </w:t>
      </w:r>
      <w:proofErr w:type="spellStart"/>
      <w:r w:rsidRPr="008D1D7C">
        <w:t>Frameworka</w:t>
      </w:r>
      <w:proofErr w:type="spellEnd"/>
      <w:r w:rsidRPr="008D1D7C">
        <w:t xml:space="preserve"> </w:t>
      </w:r>
      <w:r w:rsidRPr="00F86201">
        <w:t>proširenje</w:t>
      </w:r>
      <w:r w:rsidRPr="008D1D7C">
        <w:rPr>
          <w:i/>
        </w:rPr>
        <w:t xml:space="preserve"> </w:t>
      </w:r>
      <w:r w:rsidRPr="008D1D7C">
        <w:t xml:space="preserve">bi zauzimalo </w:t>
      </w:r>
      <w:r w:rsidR="00C767ED" w:rsidRPr="008D1D7C">
        <w:t xml:space="preserve">dvostruko </w:t>
      </w:r>
      <w:r w:rsidRPr="008D1D7C">
        <w:t>veći prostor memorije (500+ KiB) te bi bilo znatno sporije.</w:t>
      </w:r>
    </w:p>
    <w:p w14:paraId="73175F4C" w14:textId="0E0CA82F" w:rsidR="00CC0350" w:rsidRPr="008D1D7C" w:rsidRDefault="00363D74" w:rsidP="00393090">
      <w:pPr>
        <w:jc w:val="left"/>
      </w:pPr>
      <w:r>
        <w:t>Važan</w:t>
      </w:r>
      <w:r w:rsidRPr="008D1D7C">
        <w:t xml:space="preserve"> </w:t>
      </w:r>
      <w:r w:rsidR="00CC0350" w:rsidRPr="008D1D7C">
        <w:t xml:space="preserve">razlog zašto sam odlučio koristiti ponajprije </w:t>
      </w:r>
      <w:proofErr w:type="spellStart"/>
      <w:r w:rsidR="00CC0350" w:rsidRPr="008D1D7C">
        <w:rPr>
          <w:i/>
        </w:rPr>
        <w:t>vanilla</w:t>
      </w:r>
      <w:proofErr w:type="spellEnd"/>
      <w:r w:rsidR="00CC0350" w:rsidRPr="008D1D7C">
        <w:t xml:space="preserve"> </w:t>
      </w:r>
      <w:proofErr w:type="spellStart"/>
      <w:r w:rsidR="00CC0350" w:rsidRPr="008D1D7C">
        <w:t>Javascript</w:t>
      </w:r>
      <w:proofErr w:type="spellEnd"/>
      <w:r w:rsidR="00CC0350" w:rsidRPr="008D1D7C">
        <w:t xml:space="preserve"> je </w:t>
      </w:r>
      <w:r>
        <w:t>velika</w:t>
      </w:r>
      <w:r w:rsidR="00CC0350" w:rsidRPr="008D1D7C">
        <w:t xml:space="preserve"> efikasnost.</w:t>
      </w:r>
      <w:r w:rsidR="00393090">
        <w:t xml:space="preserve"> </w:t>
      </w:r>
      <w:r w:rsidR="00CC0350" w:rsidRPr="008D1D7C">
        <w:t xml:space="preserve">Na mjestima gdje je </w:t>
      </w:r>
      <w:r w:rsidR="00C767ED" w:rsidRPr="008D1D7C">
        <w:t>važnija</w:t>
      </w:r>
      <w:r w:rsidR="00CC0350" w:rsidRPr="008D1D7C">
        <w:t xml:space="preserve"> preglednost k</w:t>
      </w:r>
      <w:r w:rsidR="00891CCD" w:rsidRPr="008D1D7C">
        <w:t>ô</w:t>
      </w:r>
      <w:r w:rsidR="00CC0350" w:rsidRPr="008D1D7C">
        <w:t xml:space="preserve">da korišten je </w:t>
      </w:r>
      <w:proofErr w:type="spellStart"/>
      <w:r w:rsidR="00CC0350" w:rsidRPr="008D1D7C">
        <w:t>jQuery</w:t>
      </w:r>
      <w:proofErr w:type="spellEnd"/>
      <w:r w:rsidR="00CC0350" w:rsidRPr="008D1D7C">
        <w:t xml:space="preserve">. Primjerice, za složeniju animaciju neću koristiti niz dodavanja CSS klasa s </w:t>
      </w:r>
      <w:proofErr w:type="spellStart"/>
      <w:r w:rsidR="00CC0350" w:rsidRPr="008D1D7C">
        <w:rPr>
          <w:i/>
        </w:rPr>
        <w:t>translate</w:t>
      </w:r>
      <w:proofErr w:type="spellEnd"/>
      <w:r w:rsidR="00CC0350" w:rsidRPr="008D1D7C">
        <w:t>/</w:t>
      </w:r>
      <w:proofErr w:type="spellStart"/>
      <w:r w:rsidR="00CC0350" w:rsidRPr="008D1D7C">
        <w:rPr>
          <w:i/>
        </w:rPr>
        <w:t>transform</w:t>
      </w:r>
      <w:proofErr w:type="spellEnd"/>
      <w:r w:rsidR="00CC0350" w:rsidRPr="008D1D7C">
        <w:t>/</w:t>
      </w:r>
      <w:proofErr w:type="spellStart"/>
      <w:r w:rsidR="00CC0350" w:rsidRPr="008D1D7C">
        <w:rPr>
          <w:i/>
        </w:rPr>
        <w:t>transition</w:t>
      </w:r>
      <w:proofErr w:type="spellEnd"/>
      <w:r w:rsidR="00CC0350" w:rsidRPr="008D1D7C">
        <w:t xml:space="preserve"> svojstvima, već ću problem riješiti pomoću </w:t>
      </w:r>
      <w:proofErr w:type="spellStart"/>
      <w:r w:rsidR="00CC0350" w:rsidRPr="008D1D7C">
        <w:t>jQuery</w:t>
      </w:r>
      <w:proofErr w:type="spellEnd"/>
      <w:r w:rsidR="00CC0350" w:rsidRPr="008D1D7C">
        <w:t xml:space="preserve"> </w:t>
      </w:r>
      <w:proofErr w:type="spellStart"/>
      <w:r w:rsidR="00CC0350" w:rsidRPr="008D1D7C">
        <w:rPr>
          <w:i/>
        </w:rPr>
        <w:t>animate</w:t>
      </w:r>
      <w:proofErr w:type="spellEnd"/>
      <w:r w:rsidR="00CC0350" w:rsidRPr="008D1D7C">
        <w:rPr>
          <w:i/>
        </w:rPr>
        <w:t>()</w:t>
      </w:r>
      <w:r w:rsidR="00CC0350" w:rsidRPr="008D1D7C">
        <w:t xml:space="preserve"> i </w:t>
      </w:r>
      <w:r w:rsidR="00CC0350" w:rsidRPr="008D1D7C">
        <w:rPr>
          <w:i/>
        </w:rPr>
        <w:t>stop()</w:t>
      </w:r>
      <w:r w:rsidR="00CC0350" w:rsidRPr="008D1D7C">
        <w:t xml:space="preserve"> i time očuvati koliko toliko „</w:t>
      </w:r>
      <w:proofErr w:type="spellStart"/>
      <w:r w:rsidR="00CC0350" w:rsidRPr="008D1D7C">
        <w:rPr>
          <w:i/>
        </w:rPr>
        <w:t>self-documented</w:t>
      </w:r>
      <w:proofErr w:type="spellEnd"/>
      <w:r w:rsidR="00CC0350" w:rsidRPr="008D1D7C">
        <w:rPr>
          <w:i/>
        </w:rPr>
        <w:t xml:space="preserve"> </w:t>
      </w:r>
      <w:proofErr w:type="spellStart"/>
      <w:r w:rsidR="00CC0350" w:rsidRPr="008D1D7C">
        <w:rPr>
          <w:i/>
        </w:rPr>
        <w:t>code</w:t>
      </w:r>
      <w:proofErr w:type="spellEnd"/>
      <w:r w:rsidR="00CC0350" w:rsidRPr="008D1D7C">
        <w:t>“.</w:t>
      </w:r>
    </w:p>
    <w:p w14:paraId="62AFE217" w14:textId="22B6156D" w:rsidR="00CC0350" w:rsidRPr="008D1D7C" w:rsidRDefault="00AF0493" w:rsidP="00CC0350">
      <w:r>
        <w:t>Dodatni</w:t>
      </w:r>
      <w:r w:rsidR="00CC0350" w:rsidRPr="008D1D7C">
        <w:t xml:space="preserve"> razlog nekorištenja Framework-a je želja da naučim osnove </w:t>
      </w:r>
      <w:proofErr w:type="spellStart"/>
      <w:r w:rsidR="00CC0350" w:rsidRPr="008D1D7C">
        <w:t>Javascript</w:t>
      </w:r>
      <w:proofErr w:type="spellEnd"/>
      <w:r w:rsidR="00B91412" w:rsidRPr="008D1D7C">
        <w:t xml:space="preserve"> jezika</w:t>
      </w:r>
      <w:r w:rsidR="00CC0350" w:rsidRPr="008D1D7C">
        <w:t>, pozadin</w:t>
      </w:r>
      <w:r w:rsidR="00B91412" w:rsidRPr="008D1D7C">
        <w:t>e</w:t>
      </w:r>
      <w:r w:rsidR="00CC0350" w:rsidRPr="008D1D7C">
        <w:t xml:space="preserve"> iza koje svaki Framework radi. </w:t>
      </w:r>
      <w:r w:rsidR="00652C7F" w:rsidRPr="008D1D7C">
        <w:t>Z</w:t>
      </w:r>
      <w:r w:rsidR="00CC0350" w:rsidRPr="008D1D7C">
        <w:t xml:space="preserve">a kasnije </w:t>
      </w:r>
      <w:r w:rsidR="00B91412" w:rsidRPr="008D1D7C">
        <w:t>rješavanje</w:t>
      </w:r>
      <w:r w:rsidR="00CC0350" w:rsidRPr="008D1D7C">
        <w:t xml:space="preserve"> većih problema uvijek je dobro znati </w:t>
      </w:r>
      <w:r w:rsidR="00652C7F" w:rsidRPr="008D1D7C">
        <w:t xml:space="preserve">što se tijekom izvođenja nekog procesa (programa) događa u </w:t>
      </w:r>
      <w:r w:rsidR="00CC0350" w:rsidRPr="008D1D7C">
        <w:t>pozadin</w:t>
      </w:r>
      <w:r w:rsidR="006209F5" w:rsidRPr="008D1D7C">
        <w:t>i</w:t>
      </w:r>
      <w:r w:rsidR="00CC0350" w:rsidRPr="008D1D7C">
        <w:t>.</w:t>
      </w:r>
    </w:p>
    <w:p w14:paraId="150B8304" w14:textId="1D4284EA" w:rsidR="00CC0350" w:rsidRPr="008D1D7C" w:rsidRDefault="001A124F" w:rsidP="00CC0350">
      <w:r>
        <w:t>Unatoč tome što je d</w:t>
      </w:r>
      <w:r w:rsidR="00363D74" w:rsidRPr="008D1D7C">
        <w:t>olaskom HTML5</w:t>
      </w:r>
      <w:r w:rsidR="00363D74">
        <w:t xml:space="preserve"> </w:t>
      </w:r>
      <w:r w:rsidR="00CC0350" w:rsidRPr="008D1D7C">
        <w:t>sve veće nezadovoljstv</w:t>
      </w:r>
      <w:r w:rsidR="00363D74">
        <w:t xml:space="preserve">o korisnika </w:t>
      </w:r>
      <w:proofErr w:type="spellStart"/>
      <w:r w:rsidR="00CC0350" w:rsidRPr="008D1D7C">
        <w:t>jQuery</w:t>
      </w:r>
      <w:proofErr w:type="spellEnd"/>
      <w:r w:rsidR="00CC0350" w:rsidRPr="008D1D7C">
        <w:t>-</w:t>
      </w:r>
      <w:r w:rsidR="00363D74">
        <w:t>em</w:t>
      </w:r>
      <w:r w:rsidR="00CC0350" w:rsidRPr="008D1D7C">
        <w:t xml:space="preserve">, vjerujem da je i dalje </w:t>
      </w:r>
      <w:r w:rsidR="00652C7F" w:rsidRPr="008D1D7C">
        <w:t xml:space="preserve">korisno </w:t>
      </w:r>
      <w:r w:rsidR="00CC0350" w:rsidRPr="008D1D7C">
        <w:t xml:space="preserve">savladati ga zbog </w:t>
      </w:r>
      <w:r w:rsidR="00652C7F" w:rsidRPr="008D1D7C">
        <w:t>njegove trenutno najveće popularnosti</w:t>
      </w:r>
      <w:r w:rsidR="00CB46DF" w:rsidRPr="008D1D7C">
        <w:t xml:space="preserve">, </w:t>
      </w:r>
      <w:r w:rsidR="00652C7F" w:rsidRPr="008D1D7C">
        <w:t>potražnje na tržištu</w:t>
      </w:r>
      <w:r w:rsidR="00CB46DF" w:rsidRPr="008D1D7C">
        <w:t>, ali</w:t>
      </w:r>
      <w:r w:rsidR="00CC0350" w:rsidRPr="008D1D7C">
        <w:t xml:space="preserve"> i razumijevanja starijih k</w:t>
      </w:r>
      <w:r w:rsidR="00891CCD" w:rsidRPr="008D1D7C">
        <w:t>ô</w:t>
      </w:r>
      <w:r w:rsidR="00CC0350" w:rsidRPr="008D1D7C">
        <w:t>dova.</w:t>
      </w:r>
      <w:r w:rsidR="00CB46DF" w:rsidRPr="008D1D7C">
        <w:t xml:space="preserve"> </w:t>
      </w:r>
    </w:p>
    <w:p w14:paraId="28BC4E6E" w14:textId="74A8E4C3" w:rsidR="00CB46DF" w:rsidRPr="008D1D7C" w:rsidRDefault="00F62FC5" w:rsidP="00CC0350">
      <w:r w:rsidRPr="008D1D7C">
        <w:rPr>
          <w:noProof/>
          <w:lang w:eastAsia="hr-HR"/>
        </w:rPr>
        <mc:AlternateContent>
          <mc:Choice Requires="wps">
            <w:drawing>
              <wp:anchor distT="0" distB="0" distL="114300" distR="114300" simplePos="0" relativeHeight="251699712" behindDoc="0" locked="0" layoutInCell="1" allowOverlap="1" wp14:anchorId="3107C64B" wp14:editId="3E424D7F">
                <wp:simplePos x="0" y="0"/>
                <wp:positionH relativeFrom="column">
                  <wp:posOffset>349885</wp:posOffset>
                </wp:positionH>
                <wp:positionV relativeFrom="paragraph">
                  <wp:posOffset>3192587</wp:posOffset>
                </wp:positionV>
                <wp:extent cx="5987415" cy="635"/>
                <wp:effectExtent l="0" t="0" r="0" b="0"/>
                <wp:wrapTopAndBottom/>
                <wp:docPr id="393" name="Text Box 393"/>
                <wp:cNvGraphicFramePr/>
                <a:graphic xmlns:a="http://schemas.openxmlformats.org/drawingml/2006/main">
                  <a:graphicData uri="http://schemas.microsoft.com/office/word/2010/wordprocessingShape">
                    <wps:wsp>
                      <wps:cNvSpPr txBox="1"/>
                      <wps:spPr>
                        <a:xfrm>
                          <a:off x="0" y="0"/>
                          <a:ext cx="5987415" cy="635"/>
                        </a:xfrm>
                        <a:prstGeom prst="rect">
                          <a:avLst/>
                        </a:prstGeom>
                        <a:solidFill>
                          <a:prstClr val="white"/>
                        </a:solidFill>
                        <a:ln>
                          <a:noFill/>
                        </a:ln>
                      </wps:spPr>
                      <wps:txbx>
                        <w:txbxContent>
                          <w:p w14:paraId="1A886FF8" w14:textId="1EE036AE" w:rsidR="00393090" w:rsidRPr="00E500BE" w:rsidRDefault="00393090" w:rsidP="00E6126B">
                            <w:pPr>
                              <w:pStyle w:val="Caption"/>
                              <w:rPr>
                                <w:noProof/>
                              </w:rPr>
                            </w:pPr>
                            <w:bookmarkStart w:id="480" w:name="_Toc52484791"/>
                            <w:r>
                              <w:t xml:space="preserve">Slika </w:t>
                            </w:r>
                            <w:fldSimple w:instr=" SEQ Slika \* ARABIC ">
                              <w:r>
                                <w:rPr>
                                  <w:noProof/>
                                </w:rPr>
                                <w:t>67</w:t>
                              </w:r>
                            </w:fldSimple>
                            <w:r w:rsidRPr="006C6F77">
                              <w:t xml:space="preserve"> –</w:t>
                            </w:r>
                            <w:r>
                              <w:t xml:space="preserve"> Framework paketi</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07C64B" id="Text Box 393" o:spid="_x0000_s1106" type="#_x0000_t202" style="position:absolute;left:0;text-align:left;margin-left:27.55pt;margin-top:251.4pt;width:471.45pt;height:.05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" stroked="f">
                <v:textbox style="mso-fit-shape-to-text:t" inset="0,0,0,0">
                  <w:txbxContent>
                    <w:p w14:paraId="1A886FF8" w14:textId="1EE036AE" w:rsidR="00393090" w:rsidRPr="00E500BE" w:rsidRDefault="00393090" w:rsidP="00E6126B">
                      <w:pPr>
                        <w:pStyle w:val="Caption"/>
                        <w:rPr>
                          <w:noProof/>
                        </w:rPr>
                      </w:pPr>
                      <w:bookmarkStart w:id="481" w:name="_Toc52484791"/>
                      <w:r>
                        <w:t xml:space="preserve">Slika </w:t>
                      </w:r>
                      <w:fldSimple w:instr=" SEQ Slika \* ARABIC ">
                        <w:r>
                          <w:rPr>
                            <w:noProof/>
                          </w:rPr>
                          <w:t>67</w:t>
                        </w:r>
                      </w:fldSimple>
                      <w:r w:rsidRPr="006C6F77">
                        <w:t xml:space="preserve"> –</w:t>
                      </w:r>
                      <w:r>
                        <w:t xml:space="preserve"> Framework paketi</w:t>
                      </w:r>
                      <w:bookmarkEnd w:id="481"/>
                    </w:p>
                  </w:txbxContent>
                </v:textbox>
                <w10:wrap type="topAndBottom"/>
              </v:shape>
            </w:pict>
          </mc:Fallback>
        </mc:AlternateContent>
      </w:r>
      <w:r w:rsidR="00652C7F" w:rsidRPr="008D1D7C">
        <w:t>U bliskoj budućnosti</w:t>
      </w:r>
      <w:r w:rsidR="00652C7F" w:rsidRPr="008D1D7C" w:rsidDel="00652C7F">
        <w:t xml:space="preserve"> </w:t>
      </w:r>
      <w:r w:rsidR="00652C7F" w:rsidRPr="008D1D7C">
        <w:t>planiram se bolje upoznati s</w:t>
      </w:r>
      <w:r w:rsidR="00CB46DF" w:rsidRPr="008D1D7C">
        <w:t xml:space="preserve"> </w:t>
      </w:r>
      <w:proofErr w:type="spellStart"/>
      <w:r w:rsidR="00CB46DF" w:rsidRPr="008D1D7C">
        <w:t>Frameworksima</w:t>
      </w:r>
      <w:proofErr w:type="spellEnd"/>
      <w:r w:rsidR="00652C7F" w:rsidRPr="008D1D7C">
        <w:t>.</w:t>
      </w:r>
    </w:p>
    <w:p w14:paraId="6E8CE820" w14:textId="1CA59C6C" w:rsidR="001D21D5" w:rsidRPr="008D1D7C" w:rsidRDefault="001D21D5" w:rsidP="00CC0350">
      <w:r w:rsidRPr="008D1D7C">
        <w:rPr>
          <w:noProof/>
          <w:lang w:eastAsia="hr-HR"/>
        </w:rPr>
        <w:drawing>
          <wp:anchor distT="0" distB="0" distL="114300" distR="114300" simplePos="0" relativeHeight="251616768" behindDoc="1" locked="0" layoutInCell="1" allowOverlap="1" wp14:anchorId="584EF59D" wp14:editId="10A3CAF2">
            <wp:simplePos x="0" y="0"/>
            <wp:positionH relativeFrom="margin">
              <wp:posOffset>-143570</wp:posOffset>
            </wp:positionH>
            <wp:positionV relativeFrom="paragraph">
              <wp:posOffset>138023</wp:posOffset>
            </wp:positionV>
            <wp:extent cx="6480810" cy="3171825"/>
            <wp:effectExtent l="0" t="0" r="0" b="0"/>
            <wp:wrapTopAndBottom/>
            <wp:docPr id="283" name="Picture 283" descr="Slikovni rezultat za angular vs react vs vu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likovni rezultat za angular vs react vs vue logos"/>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480810" cy="3171825"/>
                    </a:xfrm>
                    <a:prstGeom prst="rect">
                      <a:avLst/>
                    </a:prstGeom>
                    <a:noFill/>
                    <a:ln>
                      <a:noFill/>
                    </a:ln>
                  </pic:spPr>
                </pic:pic>
              </a:graphicData>
            </a:graphic>
          </wp:anchor>
        </w:drawing>
      </w:r>
    </w:p>
    <w:p w14:paraId="4FA00350" w14:textId="749356C6" w:rsidR="001D21D5" w:rsidRPr="008D1D7C" w:rsidRDefault="001D21D5" w:rsidP="001D21D5">
      <w:pPr>
        <w:pStyle w:val="Heading2"/>
      </w:pPr>
      <w:bookmarkStart w:id="482" w:name="_Toc52484718"/>
      <w:r w:rsidRPr="008D1D7C">
        <w:lastRenderedPageBreak/>
        <w:t>Razvojna okruženja</w:t>
      </w:r>
      <w:bookmarkEnd w:id="482"/>
    </w:p>
    <w:p w14:paraId="48ABEF2D" w14:textId="6403F22F" w:rsidR="001D21D5" w:rsidRPr="008D1D7C" w:rsidRDefault="001D21D5" w:rsidP="001D21D5">
      <w:r w:rsidRPr="008D1D7C">
        <w:t xml:space="preserve">Za izradu </w:t>
      </w:r>
      <w:r w:rsidRPr="00F86201">
        <w:t>proširenja</w:t>
      </w:r>
      <w:r w:rsidRPr="008D1D7C">
        <w:rPr>
          <w:i/>
        </w:rPr>
        <w:t xml:space="preserve"> </w:t>
      </w:r>
      <w:r w:rsidRPr="008D1D7C">
        <w:t>korišten je jedan jedini, po mo</w:t>
      </w:r>
      <w:r w:rsidR="00652C7F" w:rsidRPr="008D1D7C">
        <w:t>jem</w:t>
      </w:r>
      <w:r w:rsidRPr="008D1D7C">
        <w:t xml:space="preserve"> mišljenju najbolji IDE današnjice – </w:t>
      </w:r>
      <w:r w:rsidRPr="008D1D7C">
        <w:br/>
      </w:r>
      <w:r w:rsidRPr="008D1D7C">
        <w:rPr>
          <w:b/>
        </w:rPr>
        <w:t xml:space="preserve">Visual Studio </w:t>
      </w:r>
      <w:proofErr w:type="spellStart"/>
      <w:r w:rsidRPr="008D1D7C">
        <w:rPr>
          <w:b/>
        </w:rPr>
        <w:t>Code</w:t>
      </w:r>
      <w:proofErr w:type="spellEnd"/>
      <w:r w:rsidRPr="008D1D7C">
        <w:rPr>
          <w:b/>
        </w:rPr>
        <w:t xml:space="preserve"> </w:t>
      </w:r>
      <w:r w:rsidRPr="008D1D7C">
        <w:t xml:space="preserve">(VSC, </w:t>
      </w:r>
      <w:hyperlink r:id="rId253" w:history="1">
        <w:r w:rsidRPr="008D1D7C">
          <w:rPr>
            <w:rStyle w:val="Hyperlink"/>
          </w:rPr>
          <w:t>https://code.visualstudio.com/</w:t>
        </w:r>
      </w:hyperlink>
      <w:r w:rsidRPr="008D1D7C">
        <w:t xml:space="preserve">). Kao </w:t>
      </w:r>
      <w:r w:rsidRPr="00F86201">
        <w:t>proširenja</w:t>
      </w:r>
      <w:r w:rsidRPr="008D1D7C">
        <w:rPr>
          <w:i/>
        </w:rPr>
        <w:t xml:space="preserve"> </w:t>
      </w:r>
      <w:r w:rsidRPr="008D1D7C">
        <w:t xml:space="preserve">za preglednike, postoje </w:t>
      </w:r>
      <w:r w:rsidRPr="00F86201">
        <w:t>proširenja</w:t>
      </w:r>
      <w:r w:rsidRPr="008D1D7C">
        <w:rPr>
          <w:i/>
        </w:rPr>
        <w:t xml:space="preserve"> </w:t>
      </w:r>
      <w:r w:rsidRPr="008D1D7C">
        <w:t xml:space="preserve">čak i za VSC. Takva </w:t>
      </w:r>
      <w:r w:rsidRPr="00F86201">
        <w:t>proširenja</w:t>
      </w:r>
      <w:r w:rsidRPr="008D1D7C">
        <w:rPr>
          <w:i/>
        </w:rPr>
        <w:t xml:space="preserve"> </w:t>
      </w:r>
      <w:r w:rsidRPr="008D1D7C">
        <w:t>koj</w:t>
      </w:r>
      <w:r w:rsidR="007254B3" w:rsidRPr="008D1D7C">
        <w:t>a</w:t>
      </w:r>
      <w:r w:rsidRPr="008D1D7C">
        <w:t xml:space="preserve"> koristim, a vezana su uz izradu </w:t>
      </w:r>
      <w:r w:rsidRPr="00F86201">
        <w:t>proširenja</w:t>
      </w:r>
      <w:r w:rsidRPr="008D1D7C">
        <w:rPr>
          <w:i/>
        </w:rPr>
        <w:t xml:space="preserve"> </w:t>
      </w:r>
      <w:r w:rsidRPr="008D1D7C">
        <w:t>su:</w:t>
      </w:r>
    </w:p>
    <w:p w14:paraId="07036665" w14:textId="77777777" w:rsidR="001D21D5" w:rsidRPr="008D1D7C" w:rsidRDefault="001D21D5" w:rsidP="00507DBF">
      <w:pPr>
        <w:pStyle w:val="ListParagraph"/>
        <w:numPr>
          <w:ilvl w:val="0"/>
          <w:numId w:val="23"/>
        </w:numPr>
        <w:ind w:left="714" w:hanging="357"/>
      </w:pPr>
      <w:proofErr w:type="spellStart"/>
      <w:r w:rsidRPr="008D1D7C">
        <w:rPr>
          <w:b/>
        </w:rPr>
        <w:t>Beautify</w:t>
      </w:r>
      <w:proofErr w:type="spellEnd"/>
      <w:r w:rsidRPr="008D1D7C">
        <w:t xml:space="preserve"> - </w:t>
      </w:r>
      <w:proofErr w:type="spellStart"/>
      <w:r w:rsidRPr="008D1D7C">
        <w:rPr>
          <w:i/>
        </w:rPr>
        <w:t>HookyQR</w:t>
      </w:r>
      <w:proofErr w:type="spellEnd"/>
    </w:p>
    <w:p w14:paraId="287BEA63" w14:textId="77777777" w:rsidR="001D21D5" w:rsidRPr="008D1D7C" w:rsidRDefault="001D21D5" w:rsidP="00507DBF">
      <w:pPr>
        <w:pStyle w:val="ListParagraph"/>
        <w:numPr>
          <w:ilvl w:val="0"/>
          <w:numId w:val="23"/>
        </w:numPr>
        <w:ind w:left="714" w:hanging="357"/>
      </w:pPr>
      <w:proofErr w:type="spellStart"/>
      <w:r w:rsidRPr="008D1D7C">
        <w:rPr>
          <w:b/>
        </w:rPr>
        <w:t>Bracket</w:t>
      </w:r>
      <w:proofErr w:type="spellEnd"/>
      <w:r w:rsidRPr="008D1D7C">
        <w:rPr>
          <w:b/>
        </w:rPr>
        <w:t xml:space="preserve"> </w:t>
      </w:r>
      <w:proofErr w:type="spellStart"/>
      <w:r w:rsidRPr="008D1D7C">
        <w:rPr>
          <w:b/>
        </w:rPr>
        <w:t>Pair</w:t>
      </w:r>
      <w:proofErr w:type="spellEnd"/>
      <w:r w:rsidRPr="008D1D7C">
        <w:rPr>
          <w:b/>
        </w:rPr>
        <w:t xml:space="preserve"> </w:t>
      </w:r>
      <w:proofErr w:type="spellStart"/>
      <w:r w:rsidRPr="008D1D7C">
        <w:rPr>
          <w:b/>
        </w:rPr>
        <w:t>Colorizer</w:t>
      </w:r>
      <w:proofErr w:type="spellEnd"/>
      <w:r w:rsidRPr="008D1D7C">
        <w:rPr>
          <w:b/>
        </w:rPr>
        <w:t xml:space="preserve"> 2</w:t>
      </w:r>
      <w:r w:rsidRPr="008D1D7C">
        <w:t xml:space="preserve"> - </w:t>
      </w:r>
      <w:proofErr w:type="spellStart"/>
      <w:r w:rsidRPr="008D1D7C">
        <w:rPr>
          <w:i/>
        </w:rPr>
        <w:t>CoenraadS</w:t>
      </w:r>
      <w:proofErr w:type="spellEnd"/>
    </w:p>
    <w:p w14:paraId="34DBAC8F" w14:textId="77777777" w:rsidR="001D21D5" w:rsidRPr="008D1D7C" w:rsidRDefault="001D21D5" w:rsidP="00507DBF">
      <w:pPr>
        <w:pStyle w:val="ListParagraph"/>
        <w:numPr>
          <w:ilvl w:val="0"/>
          <w:numId w:val="23"/>
        </w:numPr>
        <w:ind w:left="714" w:hanging="357"/>
        <w:rPr>
          <w:b/>
        </w:rPr>
      </w:pPr>
      <w:proofErr w:type="spellStart"/>
      <w:r w:rsidRPr="008D1D7C">
        <w:rPr>
          <w:b/>
        </w:rPr>
        <w:t>Code</w:t>
      </w:r>
      <w:proofErr w:type="spellEnd"/>
      <w:r w:rsidRPr="008D1D7C">
        <w:rPr>
          <w:b/>
        </w:rPr>
        <w:t xml:space="preserve"> </w:t>
      </w:r>
      <w:proofErr w:type="spellStart"/>
      <w:r w:rsidRPr="008D1D7C">
        <w:rPr>
          <w:b/>
        </w:rPr>
        <w:t>Runner</w:t>
      </w:r>
      <w:proofErr w:type="spellEnd"/>
      <w:r w:rsidRPr="008D1D7C">
        <w:rPr>
          <w:b/>
        </w:rPr>
        <w:t xml:space="preserve"> </w:t>
      </w:r>
      <w:r w:rsidRPr="008D1D7C">
        <w:t xml:space="preserve">- </w:t>
      </w:r>
      <w:r w:rsidRPr="008D1D7C">
        <w:rPr>
          <w:i/>
        </w:rPr>
        <w:t>Jun Han</w:t>
      </w:r>
    </w:p>
    <w:p w14:paraId="6A77C68F" w14:textId="77777777" w:rsidR="001D21D5" w:rsidRPr="008D1D7C" w:rsidRDefault="001D21D5" w:rsidP="00507DBF">
      <w:pPr>
        <w:pStyle w:val="ListParagraph"/>
        <w:numPr>
          <w:ilvl w:val="0"/>
          <w:numId w:val="23"/>
        </w:numPr>
        <w:ind w:left="714" w:hanging="357"/>
        <w:rPr>
          <w:b/>
        </w:rPr>
      </w:pPr>
      <w:proofErr w:type="spellStart"/>
      <w:r w:rsidRPr="008D1D7C">
        <w:rPr>
          <w:b/>
        </w:rPr>
        <w:t>Color</w:t>
      </w:r>
      <w:proofErr w:type="spellEnd"/>
      <w:r w:rsidRPr="008D1D7C">
        <w:rPr>
          <w:b/>
        </w:rPr>
        <w:t xml:space="preserve"> </w:t>
      </w:r>
      <w:proofErr w:type="spellStart"/>
      <w:r w:rsidRPr="008D1D7C">
        <w:rPr>
          <w:b/>
        </w:rPr>
        <w:t>Highlight</w:t>
      </w:r>
      <w:proofErr w:type="spellEnd"/>
      <w:r w:rsidRPr="008D1D7C">
        <w:t xml:space="preserve"> - </w:t>
      </w:r>
      <w:proofErr w:type="spellStart"/>
      <w:r w:rsidRPr="008D1D7C">
        <w:rPr>
          <w:i/>
        </w:rPr>
        <w:t>Sergii</w:t>
      </w:r>
      <w:proofErr w:type="spellEnd"/>
      <w:r w:rsidRPr="008D1D7C">
        <w:rPr>
          <w:i/>
        </w:rPr>
        <w:t xml:space="preserve"> </w:t>
      </w:r>
      <w:proofErr w:type="spellStart"/>
      <w:r w:rsidRPr="008D1D7C">
        <w:rPr>
          <w:i/>
        </w:rPr>
        <w:t>Naumov</w:t>
      </w:r>
      <w:proofErr w:type="spellEnd"/>
    </w:p>
    <w:p w14:paraId="10094946" w14:textId="77777777" w:rsidR="001D21D5" w:rsidRPr="008D1D7C" w:rsidRDefault="001D21D5" w:rsidP="00507DBF">
      <w:pPr>
        <w:pStyle w:val="ListParagraph"/>
        <w:numPr>
          <w:ilvl w:val="0"/>
          <w:numId w:val="23"/>
        </w:numPr>
        <w:ind w:left="714" w:hanging="357"/>
      </w:pPr>
      <w:proofErr w:type="spellStart"/>
      <w:r w:rsidRPr="008D1D7C">
        <w:rPr>
          <w:b/>
        </w:rPr>
        <w:t>Document</w:t>
      </w:r>
      <w:proofErr w:type="spellEnd"/>
      <w:r w:rsidRPr="008D1D7C">
        <w:rPr>
          <w:b/>
        </w:rPr>
        <w:t xml:space="preserve"> </w:t>
      </w:r>
      <w:proofErr w:type="spellStart"/>
      <w:r w:rsidRPr="008D1D7C">
        <w:rPr>
          <w:b/>
        </w:rPr>
        <w:t>This</w:t>
      </w:r>
      <w:proofErr w:type="spellEnd"/>
      <w:r w:rsidRPr="008D1D7C">
        <w:t xml:space="preserve"> - </w:t>
      </w:r>
      <w:r w:rsidRPr="008D1D7C">
        <w:rPr>
          <w:i/>
        </w:rPr>
        <w:t>Joel Day</w:t>
      </w:r>
    </w:p>
    <w:p w14:paraId="4F4CB66E" w14:textId="77777777" w:rsidR="001D21D5" w:rsidRPr="008D1D7C" w:rsidRDefault="001D21D5" w:rsidP="00507DBF">
      <w:pPr>
        <w:pStyle w:val="ListParagraph"/>
        <w:numPr>
          <w:ilvl w:val="0"/>
          <w:numId w:val="23"/>
        </w:numPr>
        <w:ind w:left="714" w:hanging="357"/>
      </w:pPr>
      <w:proofErr w:type="spellStart"/>
      <w:r w:rsidRPr="008D1D7C">
        <w:rPr>
          <w:b/>
        </w:rPr>
        <w:t>IntelliSense</w:t>
      </w:r>
      <w:proofErr w:type="spellEnd"/>
      <w:r w:rsidRPr="008D1D7C">
        <w:rPr>
          <w:b/>
        </w:rPr>
        <w:t xml:space="preserve"> for CSS </w:t>
      </w:r>
      <w:proofErr w:type="spellStart"/>
      <w:r w:rsidRPr="008D1D7C">
        <w:rPr>
          <w:b/>
        </w:rPr>
        <w:t>class</w:t>
      </w:r>
      <w:proofErr w:type="spellEnd"/>
      <w:r w:rsidRPr="008D1D7C">
        <w:rPr>
          <w:b/>
        </w:rPr>
        <w:t xml:space="preserve"> </w:t>
      </w:r>
      <w:proofErr w:type="spellStart"/>
      <w:r w:rsidRPr="008D1D7C">
        <w:rPr>
          <w:b/>
        </w:rPr>
        <w:t>names</w:t>
      </w:r>
      <w:proofErr w:type="spellEnd"/>
      <w:r w:rsidRPr="008D1D7C">
        <w:rPr>
          <w:b/>
        </w:rPr>
        <w:t xml:space="preserve"> </w:t>
      </w:r>
      <w:proofErr w:type="spellStart"/>
      <w:r w:rsidRPr="008D1D7C">
        <w:rPr>
          <w:b/>
        </w:rPr>
        <w:t>in</w:t>
      </w:r>
      <w:proofErr w:type="spellEnd"/>
      <w:r w:rsidRPr="008D1D7C">
        <w:rPr>
          <w:b/>
        </w:rPr>
        <w:t xml:space="preserve"> HTML</w:t>
      </w:r>
      <w:r w:rsidRPr="008D1D7C">
        <w:t xml:space="preserve"> - </w:t>
      </w:r>
      <w:proofErr w:type="spellStart"/>
      <w:r w:rsidRPr="008D1D7C">
        <w:rPr>
          <w:i/>
        </w:rPr>
        <w:t>Zignd</w:t>
      </w:r>
      <w:proofErr w:type="spellEnd"/>
    </w:p>
    <w:p w14:paraId="4CFF760C" w14:textId="77777777" w:rsidR="001D21D5" w:rsidRPr="008D1D7C" w:rsidRDefault="001D21D5" w:rsidP="00507DBF">
      <w:pPr>
        <w:pStyle w:val="ListParagraph"/>
        <w:numPr>
          <w:ilvl w:val="0"/>
          <w:numId w:val="23"/>
        </w:numPr>
        <w:ind w:left="714" w:hanging="357"/>
      </w:pPr>
      <w:r w:rsidRPr="008D1D7C">
        <w:rPr>
          <w:b/>
        </w:rPr>
        <w:t>Live Server</w:t>
      </w:r>
      <w:r w:rsidRPr="008D1D7C">
        <w:t xml:space="preserve"> - </w:t>
      </w:r>
      <w:proofErr w:type="spellStart"/>
      <w:r w:rsidRPr="008D1D7C">
        <w:rPr>
          <w:i/>
        </w:rPr>
        <w:t>Ritwick</w:t>
      </w:r>
      <w:proofErr w:type="spellEnd"/>
      <w:r w:rsidRPr="008D1D7C">
        <w:rPr>
          <w:i/>
        </w:rPr>
        <w:t xml:space="preserve"> </w:t>
      </w:r>
      <w:proofErr w:type="spellStart"/>
      <w:r w:rsidRPr="008D1D7C">
        <w:rPr>
          <w:i/>
        </w:rPr>
        <w:t>Dey</w:t>
      </w:r>
      <w:proofErr w:type="spellEnd"/>
    </w:p>
    <w:p w14:paraId="7F608D43" w14:textId="77777777" w:rsidR="001D21D5" w:rsidRPr="008D1D7C" w:rsidRDefault="001D21D5" w:rsidP="00507DBF">
      <w:pPr>
        <w:pStyle w:val="ListParagraph"/>
        <w:numPr>
          <w:ilvl w:val="0"/>
          <w:numId w:val="23"/>
        </w:numPr>
      </w:pPr>
      <w:proofErr w:type="spellStart"/>
      <w:r w:rsidRPr="008D1D7C">
        <w:rPr>
          <w:b/>
        </w:rPr>
        <w:t>Transpose</w:t>
      </w:r>
      <w:proofErr w:type="spellEnd"/>
      <w:r w:rsidRPr="008D1D7C">
        <w:t xml:space="preserve"> - </w:t>
      </w:r>
      <w:proofErr w:type="spellStart"/>
      <w:r w:rsidRPr="008D1D7C">
        <w:rPr>
          <w:i/>
        </w:rPr>
        <w:t>Varun</w:t>
      </w:r>
      <w:proofErr w:type="spellEnd"/>
      <w:r w:rsidRPr="008D1D7C">
        <w:rPr>
          <w:i/>
        </w:rPr>
        <w:t xml:space="preserve"> </w:t>
      </w:r>
      <w:proofErr w:type="spellStart"/>
      <w:r w:rsidRPr="008D1D7C">
        <w:rPr>
          <w:i/>
        </w:rPr>
        <w:t>Vasan</w:t>
      </w:r>
      <w:proofErr w:type="spellEnd"/>
    </w:p>
    <w:p w14:paraId="36183A8D" w14:textId="77777777" w:rsidR="001D21D5" w:rsidRPr="008D1D7C" w:rsidRDefault="001D21D5" w:rsidP="00507DBF">
      <w:pPr>
        <w:pStyle w:val="ListParagraph"/>
        <w:numPr>
          <w:ilvl w:val="0"/>
          <w:numId w:val="23"/>
        </w:numPr>
        <w:ind w:left="714" w:hanging="357"/>
      </w:pPr>
      <w:r w:rsidRPr="008D1D7C">
        <w:rPr>
          <w:b/>
        </w:rPr>
        <w:t xml:space="preserve">Visual Studio </w:t>
      </w:r>
      <w:proofErr w:type="spellStart"/>
      <w:r w:rsidRPr="008D1D7C">
        <w:rPr>
          <w:b/>
        </w:rPr>
        <w:t>IntelliCode</w:t>
      </w:r>
      <w:proofErr w:type="spellEnd"/>
      <w:r w:rsidRPr="008D1D7C">
        <w:t xml:space="preserve"> –</w:t>
      </w:r>
      <w:r w:rsidRPr="008D1D7C">
        <w:rPr>
          <w:i/>
        </w:rPr>
        <w:t xml:space="preserve"> Microsoft</w:t>
      </w:r>
    </w:p>
    <w:p w14:paraId="5A8B0CC3" w14:textId="6B2D0C6D" w:rsidR="001D21D5" w:rsidRPr="008D1D7C" w:rsidRDefault="00824D37" w:rsidP="001D21D5">
      <w:r w:rsidRPr="00F86201">
        <w:t>Proširenja</w:t>
      </w:r>
      <w:r w:rsidRPr="008D1D7C">
        <w:t xml:space="preserve"> znatno </w:t>
      </w:r>
      <w:r w:rsidR="007254B3" w:rsidRPr="008D1D7C">
        <w:t>ubrzavaju</w:t>
      </w:r>
      <w:r w:rsidRPr="008D1D7C">
        <w:t xml:space="preserve"> rad </w:t>
      </w:r>
      <w:r w:rsidR="007254B3" w:rsidRPr="008D1D7C">
        <w:t>jer automatski provjerava</w:t>
      </w:r>
      <w:r w:rsidR="004B77ED" w:rsidRPr="008D1D7C">
        <w:t>ju</w:t>
      </w:r>
      <w:r w:rsidRPr="008D1D7C">
        <w:t xml:space="preserve"> ispravnost k</w:t>
      </w:r>
      <w:r w:rsidR="00891CCD" w:rsidRPr="008D1D7C">
        <w:t>ô</w:t>
      </w:r>
      <w:r w:rsidRPr="008D1D7C">
        <w:t xml:space="preserve">da i </w:t>
      </w:r>
      <w:r w:rsidR="007254B3" w:rsidRPr="008D1D7C">
        <w:t>dovršava</w:t>
      </w:r>
      <w:r w:rsidR="004B77ED" w:rsidRPr="008D1D7C">
        <w:t>ju</w:t>
      </w:r>
      <w:r w:rsidR="007254B3" w:rsidRPr="008D1D7C">
        <w:t xml:space="preserve"> započete naredbe kôda.</w:t>
      </w:r>
    </w:p>
    <w:p w14:paraId="5759F2E0" w14:textId="01F714F4" w:rsidR="00824D37" w:rsidRPr="008D1D7C" w:rsidRDefault="001D21D5" w:rsidP="001D21D5">
      <w:r w:rsidRPr="008D1D7C">
        <w:t>Veliku ulogu u izradi ima Chrome okruženje „</w:t>
      </w:r>
      <w:proofErr w:type="spellStart"/>
      <w:r w:rsidRPr="008D1D7C">
        <w:t>Inspect</w:t>
      </w:r>
      <w:proofErr w:type="spellEnd"/>
      <w:r w:rsidRPr="008D1D7C">
        <w:t xml:space="preserve">“ – Chrome Developer </w:t>
      </w:r>
      <w:proofErr w:type="spellStart"/>
      <w:r w:rsidRPr="008D1D7C">
        <w:t>Tools</w:t>
      </w:r>
      <w:proofErr w:type="spellEnd"/>
      <w:r w:rsidRPr="008D1D7C">
        <w:t xml:space="preserve"> za praćenje, testiranje i </w:t>
      </w:r>
      <w:r w:rsidR="007254B3" w:rsidRPr="008D1D7C">
        <w:t>otklanjanje grešaka („</w:t>
      </w:r>
      <w:proofErr w:type="spellStart"/>
      <w:r w:rsidRPr="008D1D7C">
        <w:t>debugiranje</w:t>
      </w:r>
      <w:proofErr w:type="spellEnd"/>
      <w:r w:rsidR="007254B3" w:rsidRPr="008D1D7C">
        <w:t>“)</w:t>
      </w:r>
      <w:r w:rsidRPr="008D1D7C">
        <w:t xml:space="preserve">. Uz praćenje prometa interneta na kartici „Network“ koristim se i posebnim alatom </w:t>
      </w:r>
      <w:proofErr w:type="spellStart"/>
      <w:r w:rsidRPr="008D1D7C">
        <w:rPr>
          <w:b/>
        </w:rPr>
        <w:t>Fiddler</w:t>
      </w:r>
      <w:proofErr w:type="spellEnd"/>
      <w:r w:rsidRPr="008D1D7C">
        <w:t xml:space="preserve">, </w:t>
      </w:r>
      <w:r w:rsidR="007254B3" w:rsidRPr="008D1D7C">
        <w:t>koji je meni</w:t>
      </w:r>
      <w:r w:rsidRPr="008D1D7C">
        <w:t xml:space="preserve"> znatno pregledniji od </w:t>
      </w:r>
      <w:proofErr w:type="spellStart"/>
      <w:r w:rsidRPr="008D1D7C">
        <w:t>Wiresharka</w:t>
      </w:r>
      <w:proofErr w:type="spellEnd"/>
      <w:r w:rsidRPr="008D1D7C">
        <w:t>.</w:t>
      </w:r>
    </w:p>
    <w:p w14:paraId="4EB94DF4" w14:textId="3416069D" w:rsidR="00925745" w:rsidRPr="008D1D7C" w:rsidRDefault="001D21D5" w:rsidP="001D21D5">
      <w:r w:rsidRPr="008D1D7C">
        <w:t xml:space="preserve">Potrebno je reći da </w:t>
      </w:r>
      <w:r w:rsidR="007254B3" w:rsidRPr="008D1D7C">
        <w:t>sam svoj rad</w:t>
      </w:r>
      <w:r w:rsidRPr="008D1D7C">
        <w:t xml:space="preserve"> započe</w:t>
      </w:r>
      <w:r w:rsidR="007254B3" w:rsidRPr="008D1D7C">
        <w:t>o</w:t>
      </w:r>
      <w:r w:rsidRPr="008D1D7C">
        <w:t xml:space="preserve"> u Pythonu</w:t>
      </w:r>
      <w:r w:rsidR="00DD4E48" w:rsidRPr="008D1D7C">
        <w:t xml:space="preserve"> pred krajem 2018. godine</w:t>
      </w:r>
      <w:r w:rsidRPr="008D1D7C">
        <w:t>. Prva ideja stvorena je s „</w:t>
      </w:r>
      <w:r w:rsidRPr="008D1D7C">
        <w:rPr>
          <w:i/>
        </w:rPr>
        <w:t>web-</w:t>
      </w:r>
      <w:proofErr w:type="spellStart"/>
      <w:r w:rsidRPr="008D1D7C">
        <w:rPr>
          <w:i/>
        </w:rPr>
        <w:t>scraping</w:t>
      </w:r>
      <w:proofErr w:type="spellEnd"/>
      <w:r w:rsidRPr="008D1D7C">
        <w:t>“ modulom „</w:t>
      </w:r>
      <w:proofErr w:type="spellStart"/>
      <w:r w:rsidRPr="008D1D7C">
        <w:rPr>
          <w:i/>
        </w:rPr>
        <w:t>requests</w:t>
      </w:r>
      <w:proofErr w:type="spellEnd"/>
      <w:r w:rsidRPr="008D1D7C">
        <w:t xml:space="preserve">“, na čijoj je pozadini ostvareno </w:t>
      </w:r>
      <w:r w:rsidRPr="00F86201">
        <w:t>proširenje</w:t>
      </w:r>
      <w:r w:rsidRPr="008D1D7C">
        <w:rPr>
          <w:i/>
        </w:rPr>
        <w:t xml:space="preserve"> </w:t>
      </w:r>
      <w:r w:rsidRPr="008D1D7C">
        <w:t xml:space="preserve">e-Dnevnik Plus. Razvijana u </w:t>
      </w:r>
      <w:proofErr w:type="spellStart"/>
      <w:r w:rsidRPr="008D1D7C">
        <w:t>PyCharm</w:t>
      </w:r>
      <w:proofErr w:type="spellEnd"/>
      <w:r w:rsidRPr="008D1D7C">
        <w:t xml:space="preserve"> IDE-u, aplikacija (bez sučelja)</w:t>
      </w:r>
      <w:r w:rsidR="00D93ED0">
        <w:t xml:space="preserve"> dolaskom </w:t>
      </w:r>
      <w:r w:rsidR="00D93ED0" w:rsidRPr="006E26A5">
        <w:rPr>
          <w:b/>
          <w:bCs/>
        </w:rPr>
        <w:t>novog e-Dnevnika</w:t>
      </w:r>
      <w:r w:rsidR="006E26A5" w:rsidRPr="006E26A5">
        <w:rPr>
          <w:b/>
          <w:bCs/>
        </w:rPr>
        <w:t xml:space="preserve"> </w:t>
      </w:r>
      <w:r w:rsidR="006E26A5">
        <w:rPr>
          <w:b/>
          <w:bCs/>
        </w:rPr>
        <w:t xml:space="preserve">za učenike i roditelje </w:t>
      </w:r>
      <w:r w:rsidR="006E26A5" w:rsidRPr="006E26A5">
        <w:rPr>
          <w:b/>
          <w:bCs/>
        </w:rPr>
        <w:t>(od</w:t>
      </w:r>
      <w:r w:rsidRPr="006E26A5">
        <w:rPr>
          <w:b/>
          <w:bCs/>
        </w:rPr>
        <w:t xml:space="preserve"> </w:t>
      </w:r>
      <w:r w:rsidR="006E26A5" w:rsidRPr="006E26A5">
        <w:rPr>
          <w:b/>
          <w:bCs/>
        </w:rPr>
        <w:t>27.7.2020.)</w:t>
      </w:r>
      <w:r w:rsidR="006E26A5">
        <w:t xml:space="preserve"> </w:t>
      </w:r>
      <w:r w:rsidR="00D93ED0">
        <w:t>više nije funkcionalna</w:t>
      </w:r>
      <w:r w:rsidRPr="008D1D7C">
        <w:t>.</w:t>
      </w:r>
    </w:p>
    <w:p w14:paraId="7BB0376C" w14:textId="77777777" w:rsidR="006E26A5" w:rsidRDefault="006E26A5" w:rsidP="001D21D5">
      <w:pP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FB4D609" w14:textId="4821F551" w:rsidR="00771201" w:rsidRPr="008D1D7C" w:rsidRDefault="00771201" w:rsidP="001D21D5">
      <w:pP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1D7C">
        <w:rPr>
          <w:noProof/>
          <w:lang w:eastAsia="hr-HR"/>
        </w:rPr>
        <w:drawing>
          <wp:anchor distT="0" distB="0" distL="114300" distR="114300" simplePos="0" relativeHeight="251621888" behindDoc="1" locked="0" layoutInCell="1" allowOverlap="1" wp14:anchorId="4979729A" wp14:editId="03837CBE">
            <wp:simplePos x="0" y="0"/>
            <wp:positionH relativeFrom="margin">
              <wp:align>center</wp:align>
            </wp:positionH>
            <wp:positionV relativeFrom="paragraph">
              <wp:posOffset>232170</wp:posOffset>
            </wp:positionV>
            <wp:extent cx="2440940" cy="1283335"/>
            <wp:effectExtent l="0" t="0" r="0" b="0"/>
            <wp:wrapNone/>
            <wp:docPr id="360" name="Picture 360" descr="C:\Users\User\AppData\Local\Microsoft\Windows\INetCache\Content.MSO\FF43E6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User\AppData\Local\Microsoft\Windows\INetCache\Content.MSO\FF43E6A7.tmp"/>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440940" cy="1283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961342" w14:textId="3513BE7C" w:rsidR="00771201" w:rsidRPr="008D1D7C" w:rsidRDefault="00771201" w:rsidP="001D21D5">
      <w:pP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17F7B67" w14:textId="22AE0EE3" w:rsidR="00771201" w:rsidRPr="008D1D7C" w:rsidRDefault="00771201" w:rsidP="001D21D5">
      <w:pP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A7DE698" w14:textId="77777777" w:rsidR="00771201" w:rsidRPr="008D1D7C" w:rsidRDefault="00771201" w:rsidP="001D21D5">
      <w:pP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0060396" w14:textId="59CCFDAA" w:rsidR="001D21D5" w:rsidRPr="008D1D7C" w:rsidRDefault="00E26EFF" w:rsidP="001D21D5">
      <w:pPr>
        <w:jc w:val="center"/>
        <w:rPr>
          <w:rFonts w:ascii="Helvetica" w:eastAsiaTheme="majorEastAsia" w:hAnsi="Helvetica" w:cstheme="majorBidi"/>
          <w:color w:val="00B050"/>
          <w:sz w:val="28"/>
          <w:szCs w:val="28"/>
        </w:rPr>
      </w:pPr>
      <w:r>
        <w:rPr>
          <w:noProof/>
        </w:rPr>
        <mc:AlternateContent>
          <mc:Choice Requires="wps">
            <w:drawing>
              <wp:anchor distT="0" distB="0" distL="114300" distR="114300" simplePos="0" relativeHeight="251759104" behindDoc="1" locked="0" layoutInCell="1" allowOverlap="1" wp14:anchorId="0C2E01AF" wp14:editId="282C4969">
                <wp:simplePos x="0" y="0"/>
                <wp:positionH relativeFrom="margin">
                  <wp:align>center</wp:align>
                </wp:positionH>
                <wp:positionV relativeFrom="paragraph">
                  <wp:posOffset>326479</wp:posOffset>
                </wp:positionV>
                <wp:extent cx="2440940" cy="63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2440940" cy="635"/>
                        </a:xfrm>
                        <a:prstGeom prst="rect">
                          <a:avLst/>
                        </a:prstGeom>
                        <a:solidFill>
                          <a:prstClr val="white"/>
                        </a:solidFill>
                        <a:ln>
                          <a:noFill/>
                        </a:ln>
                      </wps:spPr>
                      <wps:txbx>
                        <w:txbxContent>
                          <w:p w14:paraId="7F7E956E" w14:textId="5D6C1AC7" w:rsidR="00393090" w:rsidRPr="001647E0" w:rsidRDefault="00393090" w:rsidP="00E26EFF">
                            <w:pPr>
                              <w:pStyle w:val="Caption"/>
                              <w:rPr>
                                <w:noProof/>
                              </w:rPr>
                            </w:pPr>
                            <w:bookmarkStart w:id="483" w:name="_Toc52484792"/>
                            <w:r>
                              <w:t xml:space="preserve">Slika </w:t>
                            </w:r>
                            <w:fldSimple w:instr=" SEQ Slika \* ARABIC ">
                              <w:r>
                                <w:rPr>
                                  <w:noProof/>
                                </w:rPr>
                                <w:t>68</w:t>
                              </w:r>
                            </w:fldSimple>
                            <w:r w:rsidRPr="00066602">
                              <w:t xml:space="preserve"> – Fiddler alat</w:t>
                            </w:r>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E01AF" id="Text Box 211" o:spid="_x0000_s1107" type="#_x0000_t202" style="position:absolute;left:0;text-align:left;margin-left:0;margin-top:25.7pt;width:192.2pt;height:.05pt;z-index:-251557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" stroked="f">
                <v:textbox style="mso-fit-shape-to-text:t" inset="0,0,0,0">
                  <w:txbxContent>
                    <w:p w14:paraId="7F7E956E" w14:textId="5D6C1AC7" w:rsidR="00393090" w:rsidRPr="001647E0" w:rsidRDefault="00393090" w:rsidP="00E26EFF">
                      <w:pPr>
                        <w:pStyle w:val="Caption"/>
                        <w:rPr>
                          <w:noProof/>
                        </w:rPr>
                      </w:pPr>
                      <w:bookmarkStart w:id="484" w:name="_Toc52484792"/>
                      <w:r>
                        <w:t xml:space="preserve">Slika </w:t>
                      </w:r>
                      <w:fldSimple w:instr=" SEQ Slika \* ARABIC ">
                        <w:r>
                          <w:rPr>
                            <w:noProof/>
                          </w:rPr>
                          <w:t>68</w:t>
                        </w:r>
                      </w:fldSimple>
                      <w:r w:rsidRPr="00066602">
                        <w:t xml:space="preserve"> – Fiddler alat</w:t>
                      </w:r>
                      <w:bookmarkEnd w:id="484"/>
                    </w:p>
                  </w:txbxContent>
                </v:textbox>
                <w10:wrap anchorx="margin"/>
              </v:shape>
            </w:pict>
          </mc:Fallback>
        </mc:AlternateContent>
      </w:r>
      <w:r w:rsidR="001D21D5" w:rsidRPr="008D1D7C">
        <w:rPr>
          <w:rFonts w:ascii="Helvetica" w:eastAsiaTheme="majorEastAsia" w:hAnsi="Helvetica" w:cstheme="majorBidi"/>
          <w:color w:val="00B050"/>
          <w:sz w:val="28"/>
          <w:szCs w:val="28"/>
        </w:rPr>
        <w:t>„</w:t>
      </w:r>
      <w:r w:rsidR="001D21D5" w:rsidRPr="008D1D7C">
        <w:rPr>
          <w:rFonts w:ascii="Helvetica" w:eastAsiaTheme="majorEastAsia" w:hAnsi="Helvetica" w:cstheme="majorBidi"/>
          <w:i/>
          <w:color w:val="00B050"/>
          <w:sz w:val="28"/>
          <w:szCs w:val="28"/>
        </w:rPr>
        <w:t xml:space="preserve">A </w:t>
      </w:r>
      <w:proofErr w:type="spellStart"/>
      <w:r w:rsidR="001D21D5" w:rsidRPr="008D1D7C">
        <w:rPr>
          <w:rFonts w:ascii="Helvetica" w:eastAsiaTheme="majorEastAsia" w:hAnsi="Helvetica" w:cstheme="majorBidi"/>
          <w:i/>
          <w:color w:val="00B050"/>
          <w:sz w:val="28"/>
          <w:szCs w:val="28"/>
        </w:rPr>
        <w:t>Number</w:t>
      </w:r>
      <w:proofErr w:type="spellEnd"/>
      <w:r w:rsidR="001D21D5" w:rsidRPr="008D1D7C">
        <w:rPr>
          <w:rFonts w:ascii="Helvetica" w:eastAsiaTheme="majorEastAsia" w:hAnsi="Helvetica" w:cstheme="majorBidi"/>
          <w:i/>
          <w:color w:val="00B050"/>
          <w:sz w:val="28"/>
          <w:szCs w:val="28"/>
        </w:rPr>
        <w:t xml:space="preserve"> One </w:t>
      </w:r>
      <w:proofErr w:type="spellStart"/>
      <w:r w:rsidR="001D21D5" w:rsidRPr="008D1D7C">
        <w:rPr>
          <w:rFonts w:ascii="Helvetica" w:eastAsiaTheme="majorEastAsia" w:hAnsi="Helvetica" w:cstheme="majorBidi"/>
          <w:i/>
          <w:color w:val="00B050"/>
          <w:sz w:val="28"/>
          <w:szCs w:val="28"/>
        </w:rPr>
        <w:t>Product</w:t>
      </w:r>
      <w:proofErr w:type="spellEnd"/>
      <w:r w:rsidR="001D21D5" w:rsidRPr="008D1D7C">
        <w:rPr>
          <w:rFonts w:ascii="Helvetica" w:eastAsiaTheme="majorEastAsia" w:hAnsi="Helvetica" w:cstheme="majorBidi"/>
          <w:i/>
          <w:color w:val="00B050"/>
          <w:sz w:val="28"/>
          <w:szCs w:val="28"/>
        </w:rPr>
        <w:t xml:space="preserve"> for HTTP </w:t>
      </w:r>
      <w:proofErr w:type="spellStart"/>
      <w:r w:rsidR="001D21D5" w:rsidRPr="008D1D7C">
        <w:rPr>
          <w:rFonts w:ascii="Helvetica" w:eastAsiaTheme="majorEastAsia" w:hAnsi="Helvetica" w:cstheme="majorBidi"/>
          <w:i/>
          <w:color w:val="00B050"/>
          <w:sz w:val="28"/>
          <w:szCs w:val="28"/>
        </w:rPr>
        <w:t>Analysis</w:t>
      </w:r>
      <w:proofErr w:type="spellEnd"/>
      <w:r w:rsidR="001D21D5" w:rsidRPr="008D1D7C">
        <w:rPr>
          <w:rFonts w:ascii="Helvetica" w:eastAsiaTheme="majorEastAsia" w:hAnsi="Helvetica" w:cstheme="majorBidi"/>
          <w:color w:val="00B050"/>
          <w:sz w:val="28"/>
          <w:szCs w:val="28"/>
        </w:rPr>
        <w:t>“</w:t>
      </w:r>
    </w:p>
    <w:p w14:paraId="11C47261" w14:textId="0AF5D55C" w:rsidR="001D21D5" w:rsidRPr="008D1D7C" w:rsidRDefault="001D21D5" w:rsidP="001D21D5"/>
    <w:p w14:paraId="20C027BC" w14:textId="0E32F672" w:rsidR="009B382F" w:rsidRPr="008D1D7C" w:rsidRDefault="009B382F" w:rsidP="001D21D5"/>
    <w:p w14:paraId="54252996" w14:textId="77777777" w:rsidR="00925745" w:rsidRPr="008D1D7C" w:rsidRDefault="00925745" w:rsidP="001D21D5"/>
    <w:p w14:paraId="30F5ABC8" w14:textId="77777777" w:rsidR="00F62FC5" w:rsidRPr="008D1D7C" w:rsidRDefault="00F62FC5" w:rsidP="001D21D5"/>
    <w:p w14:paraId="0C75FBFB" w14:textId="438164CE" w:rsidR="00771201" w:rsidRPr="008D1D7C" w:rsidRDefault="00771201" w:rsidP="001D21D5"/>
    <w:p w14:paraId="626D88D4" w14:textId="47A843E4" w:rsidR="00771201" w:rsidRPr="008D1D7C" w:rsidRDefault="00771201" w:rsidP="001D21D5"/>
    <w:p w14:paraId="1D415706" w14:textId="0D422661" w:rsidR="00771201" w:rsidRPr="008D1D7C" w:rsidRDefault="00407A06" w:rsidP="001D21D5">
      <w:r w:rsidRPr="008D1D7C">
        <w:rPr>
          <w:noProof/>
          <w:lang w:eastAsia="hr-HR"/>
        </w:rPr>
        <mc:AlternateContent>
          <mc:Choice Requires="wpg">
            <w:drawing>
              <wp:anchor distT="0" distB="0" distL="114300" distR="114300" simplePos="0" relativeHeight="251657728" behindDoc="1" locked="0" layoutInCell="1" allowOverlap="1" wp14:anchorId="4ADFCC52" wp14:editId="342A142C">
                <wp:simplePos x="0" y="0"/>
                <wp:positionH relativeFrom="column">
                  <wp:posOffset>-540385</wp:posOffset>
                </wp:positionH>
                <wp:positionV relativeFrom="paragraph">
                  <wp:posOffset>8626</wp:posOffset>
                </wp:positionV>
                <wp:extent cx="6762031" cy="8021488"/>
                <wp:effectExtent l="0" t="0" r="1270" b="0"/>
                <wp:wrapNone/>
                <wp:docPr id="290" name="Group 290"/>
                <wp:cNvGraphicFramePr/>
                <a:graphic xmlns:a="http://schemas.openxmlformats.org/drawingml/2006/main">
                  <a:graphicData uri="http://schemas.microsoft.com/office/word/2010/wordprocessingGroup">
                    <wpg:wgp>
                      <wpg:cNvGrpSpPr/>
                      <wpg:grpSpPr>
                        <a:xfrm>
                          <a:off x="0" y="0"/>
                          <a:ext cx="6762031" cy="8021488"/>
                          <a:chOff x="0" y="0"/>
                          <a:chExt cx="6762031" cy="8021488"/>
                        </a:xfrm>
                      </wpg:grpSpPr>
                      <pic:pic xmlns:pic="http://schemas.openxmlformats.org/drawingml/2006/picture">
                        <pic:nvPicPr>
                          <pic:cNvPr id="291" name="Picture 291" descr="Slikovni rezultat za pycharm logo"/>
                          <pic:cNvPicPr>
                            <a:picLocks noChangeAspect="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1337094" y="940280"/>
                            <a:ext cx="1628775" cy="1628775"/>
                          </a:xfrm>
                          <a:prstGeom prst="rect">
                            <a:avLst/>
                          </a:prstGeom>
                          <a:noFill/>
                          <a:ln>
                            <a:noFill/>
                          </a:ln>
                        </pic:spPr>
                      </pic:pic>
                      <pic:pic xmlns:pic="http://schemas.openxmlformats.org/drawingml/2006/picture">
                        <pic:nvPicPr>
                          <pic:cNvPr id="296" name="Picture 296" descr="Slikovni rezultat za javascript logo"/>
                          <pic:cNvPicPr>
                            <a:picLocks noChangeAspect="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3209027"/>
                            <a:ext cx="4019550" cy="2259330"/>
                          </a:xfrm>
                          <a:prstGeom prst="rect">
                            <a:avLst/>
                          </a:prstGeom>
                          <a:noFill/>
                          <a:ln>
                            <a:noFill/>
                          </a:ln>
                        </pic:spPr>
                      </pic:pic>
                      <pic:pic xmlns:pic="http://schemas.openxmlformats.org/drawingml/2006/picture">
                        <pic:nvPicPr>
                          <pic:cNvPr id="297" name="Picture 297" descr="Slikovni rezultat za visual studio code logo"/>
                          <pic:cNvPicPr>
                            <a:picLocks noChangeAspect="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3847381" y="5106838"/>
                            <a:ext cx="2914650" cy="2914650"/>
                          </a:xfrm>
                          <a:prstGeom prst="rect">
                            <a:avLst/>
                          </a:prstGeom>
                          <a:noFill/>
                          <a:ln>
                            <a:noFill/>
                          </a:ln>
                        </pic:spPr>
                      </pic:pic>
                      <pic:pic xmlns:pic="http://schemas.openxmlformats.org/drawingml/2006/picture">
                        <pic:nvPicPr>
                          <pic:cNvPr id="300" name="Picture 300" descr="Slikovni rezultat za jQuery logo"/>
                          <pic:cNvPicPr>
                            <a:picLocks noChangeAspect="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3010619" y="3493699"/>
                            <a:ext cx="1533525" cy="1533525"/>
                          </a:xfrm>
                          <a:prstGeom prst="rect">
                            <a:avLst/>
                          </a:prstGeom>
                          <a:noFill/>
                          <a:ln>
                            <a:noFill/>
                          </a:ln>
                        </pic:spPr>
                      </pic:pic>
                      <pic:pic xmlns:pic="http://schemas.openxmlformats.org/drawingml/2006/picture">
                        <pic:nvPicPr>
                          <pic:cNvPr id="301" name="Picture 301" descr="Slikovni rezultat za python logo"/>
                          <pic:cNvPicPr>
                            <a:picLocks noChangeAspect="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3209026" y="0"/>
                            <a:ext cx="1133475" cy="1133475"/>
                          </a:xfrm>
                          <a:prstGeom prst="rect">
                            <a:avLst/>
                          </a:prstGeom>
                          <a:noFill/>
                          <a:ln>
                            <a:noFill/>
                          </a:ln>
                        </pic:spPr>
                      </pic:pic>
                    </wpg:wgp>
                  </a:graphicData>
                </a:graphic>
              </wp:anchor>
            </w:drawing>
          </mc:Choice>
          <mc:Fallback xmlns:w16="http://schemas.microsoft.com/office/word/2018/wordml" xmlns:w16cex="http://schemas.microsoft.com/office/word/2018/wordml/cex">
            <w:pict>
              <v:group w14:anchorId="2FE4BCE1" id="Group 290" o:spid="_x0000_s1026" style="position:absolute;margin-left:-42.55pt;margin-top:.7pt;width:532.45pt;height:631.6pt;z-index:-251658752" coordsize="67620,80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">
                <v:shape id="Picture 291" o:spid="_x0000_s1027" type="#_x0000_t75" alt="Slikovni rezultat za pycharm logo" style="position:absolute;left:13370;top:9402;width:16288;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">
                  <v:imagedata r:id="rId260" o:title="Slikovni rezultat za pycharm logo"/>
                </v:shape>
                <v:shape id="Picture 296" o:spid="_x0000_s1028" type="#_x0000_t75" alt="Slikovni rezultat za javascript logo" style="position:absolute;top:32090;width:40195;height:22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">
                  <v:imagedata r:id="rId261" o:title="Slikovni rezultat za javascript logo"/>
                </v:shape>
                <v:shape id="Picture 297" o:spid="_x0000_s1029" type="#_x0000_t75" alt="Slikovni rezultat za visual studio code logo" style="position:absolute;left:38473;top:51068;width:29147;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">
                  <v:imagedata r:id="rId262" o:title="Slikovni rezultat za visual studio code logo"/>
                </v:shape>
                <v:shape id="Picture 300" o:spid="_x0000_s1030" type="#_x0000_t75" alt="Slikovni rezultat za jQuery logo" style="position:absolute;left:30106;top:34936;width:15335;height:1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">
                  <v:imagedata r:id="rId263" o:title="Slikovni rezultat za jQuery logo"/>
                </v:shape>
                <v:shape id="Picture 301" o:spid="_x0000_s1031" type="#_x0000_t75" alt="Slikovni rezultat za python logo" style="position:absolute;left:32090;width:11335;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">
                  <v:imagedata r:id="rId264" o:title="Slikovni rezultat za python logo"/>
                </v:shape>
              </v:group>
            </w:pict>
          </mc:Fallback>
        </mc:AlternateContent>
      </w:r>
    </w:p>
    <w:p w14:paraId="3BB3FDE3" w14:textId="1774BAA3" w:rsidR="00771201" w:rsidRPr="008D1D7C" w:rsidRDefault="00771201" w:rsidP="001D21D5"/>
    <w:p w14:paraId="5AC662E1" w14:textId="77777777" w:rsidR="00E174DE" w:rsidRPr="008D1D7C" w:rsidRDefault="00E174DE" w:rsidP="00E174DE"/>
    <w:p w14:paraId="07CC3386" w14:textId="7B722192" w:rsidR="00E174DE" w:rsidRPr="008D1D7C" w:rsidRDefault="00407A06" w:rsidP="00E174DE">
      <w:r w:rsidRPr="008D1D7C">
        <w:rPr>
          <w:noProof/>
          <w:lang w:eastAsia="hr-HR"/>
        </w:rPr>
        <mc:AlternateContent>
          <mc:Choice Requires="wps">
            <w:drawing>
              <wp:anchor distT="45720" distB="45720" distL="114300" distR="114300" simplePos="0" relativeHeight="251701760" behindDoc="0" locked="0" layoutInCell="1" allowOverlap="1" wp14:anchorId="62722452" wp14:editId="4D549FF2">
                <wp:simplePos x="0" y="0"/>
                <wp:positionH relativeFrom="margin">
                  <wp:posOffset>3195817</wp:posOffset>
                </wp:positionH>
                <wp:positionV relativeFrom="paragraph">
                  <wp:posOffset>6985</wp:posOffset>
                </wp:positionV>
                <wp:extent cx="2562225" cy="342900"/>
                <wp:effectExtent l="0" t="0" r="0" b="0"/>
                <wp:wrapSquare wrapText="bothSides"/>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42900"/>
                        </a:xfrm>
                        <a:prstGeom prst="rect">
                          <a:avLst/>
                        </a:prstGeom>
                        <a:noFill/>
                        <a:ln w="9525">
                          <a:noFill/>
                          <a:miter lim="800000"/>
                          <a:headEnd/>
                          <a:tailEnd/>
                        </a:ln>
                      </wps:spPr>
                      <wps:txbx>
                        <w:txbxContent>
                          <w:p w14:paraId="119069E0" w14:textId="06EA25FF" w:rsidR="00393090" w:rsidRPr="00745D5C" w:rsidRDefault="00393090" w:rsidP="00407A06">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Helvetica" w:eastAsiaTheme="majorEastAsia" w:hAnsi="Helvetica" w:cstheme="majorBidi"/>
                                <w:color w:val="2296DA"/>
                                <w:sz w:val="28"/>
                                <w:szCs w:val="28"/>
                              </w:rPr>
                              <w:t>Python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22452" id="_x0000_s1108" type="#_x0000_t202" style="position:absolute;left:0;text-align:left;margin-left:251.65pt;margin-top:.55pt;width:201.75pt;height:27pt;z-index:251701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" filled="f" stroked="f">
                <v:textbox>
                  <w:txbxContent>
                    <w:p w14:paraId="119069E0" w14:textId="06EA25FF" w:rsidR="00393090" w:rsidRPr="00745D5C" w:rsidRDefault="00393090" w:rsidP="00407A06">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Helvetica" w:eastAsiaTheme="majorEastAsia" w:hAnsi="Helvetica" w:cstheme="majorBidi"/>
                          <w:color w:val="2296DA"/>
                          <w:sz w:val="28"/>
                          <w:szCs w:val="28"/>
                        </w:rPr>
                        <w:t>Python</w:t>
                      </w:r>
                    </w:p>
                  </w:txbxContent>
                </v:textbox>
                <w10:wrap type="square" anchorx="margin"/>
              </v:shape>
            </w:pict>
          </mc:Fallback>
        </mc:AlternateContent>
      </w:r>
      <w:r w:rsidR="00E174DE" w:rsidRPr="008D1D7C">
        <w:rPr>
          <w:noProof/>
          <w:lang w:eastAsia="hr-HR"/>
        </w:rPr>
        <mc:AlternateContent>
          <mc:Choice Requires="wps">
            <w:drawing>
              <wp:anchor distT="45720" distB="45720" distL="114300" distR="114300" simplePos="0" relativeHeight="251656704" behindDoc="0" locked="0" layoutInCell="1" allowOverlap="1" wp14:anchorId="1E3ACD48" wp14:editId="4288D716">
                <wp:simplePos x="0" y="0"/>
                <wp:positionH relativeFrom="margin">
                  <wp:posOffset>382905</wp:posOffset>
                </wp:positionH>
                <wp:positionV relativeFrom="paragraph">
                  <wp:posOffset>5471795</wp:posOffset>
                </wp:positionV>
                <wp:extent cx="2562225" cy="1200150"/>
                <wp:effectExtent l="0" t="0" r="0" b="0"/>
                <wp:wrapSquare wrapText="bothSides"/>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1200150"/>
                        </a:xfrm>
                        <a:prstGeom prst="rect">
                          <a:avLst/>
                        </a:prstGeom>
                        <a:noFill/>
                        <a:ln w="9525">
                          <a:noFill/>
                          <a:miter lim="800000"/>
                          <a:headEnd/>
                          <a:tailEnd/>
                        </a:ln>
                      </wps:spPr>
                      <wps:txbx>
                        <w:txbxContent>
                          <w:p w14:paraId="4A2529B0" w14:textId="77777777" w:rsidR="00393090" w:rsidRDefault="00393090" w:rsidP="00E174DE">
                            <w:pPr>
                              <w:jc w:val="center"/>
                              <w:rPr>
                                <w:rFonts w:ascii="Helvetica" w:eastAsiaTheme="majorEastAsia" w:hAnsi="Helvetica" w:cstheme="majorBidi"/>
                                <w:color w:val="2296DA"/>
                                <w:sz w:val="28"/>
                                <w:szCs w:val="28"/>
                              </w:rPr>
                            </w:pPr>
                            <w:r>
                              <w:rPr>
                                <w:rFonts w:ascii="Helvetica" w:eastAsiaTheme="majorEastAsia" w:hAnsi="Helvetica" w:cstheme="majorBidi"/>
                                <w:color w:val="2296DA"/>
                                <w:sz w:val="28"/>
                                <w:szCs w:val="28"/>
                              </w:rPr>
                              <w:t>Visual Studio Code IDE:</w:t>
                            </w:r>
                          </w:p>
                          <w:p w14:paraId="0EBD12F1" w14:textId="77777777" w:rsidR="00393090" w:rsidRPr="00765A8B" w:rsidRDefault="00393090" w:rsidP="00E174DE">
                            <w:pPr>
                              <w:jc w:val="center"/>
                              <w:rPr>
                                <w:rFonts w:ascii="Helvetica" w:eastAsiaTheme="majorEastAsia" w:hAnsi="Helvetica" w:cstheme="majorBidi"/>
                                <w:i/>
                                <w:color w:val="2296DA"/>
                                <w:sz w:val="28"/>
                                <w:szCs w:val="28"/>
                              </w:rPr>
                            </w:pPr>
                            <w:r w:rsidRPr="00765A8B">
                              <w:rPr>
                                <w:rFonts w:ascii="Helvetica" w:eastAsiaTheme="majorEastAsia" w:hAnsi="Helvetica" w:cstheme="majorBidi"/>
                                <w:i/>
                                <w:color w:val="2296DA"/>
                                <w:sz w:val="28"/>
                                <w:szCs w:val="28"/>
                              </w:rPr>
                              <w:t>„Code editing.</w:t>
                            </w:r>
                            <w:r>
                              <w:rPr>
                                <w:rFonts w:ascii="Helvetica" w:eastAsiaTheme="majorEastAsia" w:hAnsi="Helvetica" w:cstheme="majorBidi"/>
                                <w:i/>
                                <w:color w:val="2296DA"/>
                                <w:sz w:val="28"/>
                                <w:szCs w:val="28"/>
                              </w:rPr>
                              <w:t xml:space="preserve"> </w:t>
                            </w:r>
                            <w:r w:rsidRPr="00765A8B">
                              <w:rPr>
                                <w:rFonts w:ascii="Helvetica" w:eastAsiaTheme="majorEastAsia" w:hAnsi="Helvetica" w:cstheme="majorBidi"/>
                                <w:i/>
                                <w:color w:val="2296DA"/>
                                <w:sz w:val="28"/>
                                <w:szCs w:val="28"/>
                              </w:rPr>
                              <w:t>Redefined.“</w:t>
                            </w:r>
                          </w:p>
                          <w:p w14:paraId="068C5E67" w14:textId="77777777" w:rsidR="00393090" w:rsidRPr="00745D5C" w:rsidRDefault="00393090" w:rsidP="00E174DE">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ACD48" id="_x0000_s1109" type="#_x0000_t202" style="position:absolute;left:0;text-align:left;margin-left:30.15pt;margin-top:430.85pt;width:201.75pt;height:94.5pt;z-index:251656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" filled="f" stroked="f">
                <v:textbox>
                  <w:txbxContent>
                    <w:p w14:paraId="4A2529B0" w14:textId="77777777" w:rsidR="00393090" w:rsidRDefault="00393090" w:rsidP="00E174DE">
                      <w:pPr>
                        <w:jc w:val="center"/>
                        <w:rPr>
                          <w:rFonts w:ascii="Helvetica" w:eastAsiaTheme="majorEastAsia" w:hAnsi="Helvetica" w:cstheme="majorBidi"/>
                          <w:color w:val="2296DA"/>
                          <w:sz w:val="28"/>
                          <w:szCs w:val="28"/>
                        </w:rPr>
                      </w:pPr>
                      <w:r>
                        <w:rPr>
                          <w:rFonts w:ascii="Helvetica" w:eastAsiaTheme="majorEastAsia" w:hAnsi="Helvetica" w:cstheme="majorBidi"/>
                          <w:color w:val="2296DA"/>
                          <w:sz w:val="28"/>
                          <w:szCs w:val="28"/>
                        </w:rPr>
                        <w:t>Visual Studio Code IDE:</w:t>
                      </w:r>
                    </w:p>
                    <w:p w14:paraId="0EBD12F1" w14:textId="77777777" w:rsidR="00393090" w:rsidRPr="00765A8B" w:rsidRDefault="00393090" w:rsidP="00E174DE">
                      <w:pPr>
                        <w:jc w:val="center"/>
                        <w:rPr>
                          <w:rFonts w:ascii="Helvetica" w:eastAsiaTheme="majorEastAsia" w:hAnsi="Helvetica" w:cstheme="majorBidi"/>
                          <w:i/>
                          <w:color w:val="2296DA"/>
                          <w:sz w:val="28"/>
                          <w:szCs w:val="28"/>
                        </w:rPr>
                      </w:pPr>
                      <w:r w:rsidRPr="00765A8B">
                        <w:rPr>
                          <w:rFonts w:ascii="Helvetica" w:eastAsiaTheme="majorEastAsia" w:hAnsi="Helvetica" w:cstheme="majorBidi"/>
                          <w:i/>
                          <w:color w:val="2296DA"/>
                          <w:sz w:val="28"/>
                          <w:szCs w:val="28"/>
                        </w:rPr>
                        <w:t>„Code editing.</w:t>
                      </w:r>
                      <w:r>
                        <w:rPr>
                          <w:rFonts w:ascii="Helvetica" w:eastAsiaTheme="majorEastAsia" w:hAnsi="Helvetica" w:cstheme="majorBidi"/>
                          <w:i/>
                          <w:color w:val="2296DA"/>
                          <w:sz w:val="28"/>
                          <w:szCs w:val="28"/>
                        </w:rPr>
                        <w:t xml:space="preserve"> </w:t>
                      </w:r>
                      <w:r w:rsidRPr="00765A8B">
                        <w:rPr>
                          <w:rFonts w:ascii="Helvetica" w:eastAsiaTheme="majorEastAsia" w:hAnsi="Helvetica" w:cstheme="majorBidi"/>
                          <w:i/>
                          <w:color w:val="2296DA"/>
                          <w:sz w:val="28"/>
                          <w:szCs w:val="28"/>
                        </w:rPr>
                        <w:t>Redefined.“</w:t>
                      </w:r>
                    </w:p>
                    <w:p w14:paraId="068C5E67" w14:textId="77777777" w:rsidR="00393090" w:rsidRPr="00745D5C" w:rsidRDefault="00393090" w:rsidP="00E174DE">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r w:rsidR="00E174DE" w:rsidRPr="008D1D7C">
        <w:rPr>
          <w:noProof/>
          <w:lang w:eastAsia="hr-HR"/>
        </w:rPr>
        <mc:AlternateContent>
          <mc:Choice Requires="wps">
            <w:drawing>
              <wp:anchor distT="45720" distB="45720" distL="114300" distR="114300" simplePos="0" relativeHeight="251655680" behindDoc="0" locked="0" layoutInCell="1" allowOverlap="1" wp14:anchorId="567B207C" wp14:editId="16B04E79">
                <wp:simplePos x="0" y="0"/>
                <wp:positionH relativeFrom="margin">
                  <wp:posOffset>3695065</wp:posOffset>
                </wp:positionH>
                <wp:positionV relativeFrom="paragraph">
                  <wp:posOffset>2418080</wp:posOffset>
                </wp:positionV>
                <wp:extent cx="2562225" cy="342900"/>
                <wp:effectExtent l="0" t="0" r="0" b="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42900"/>
                        </a:xfrm>
                        <a:prstGeom prst="rect">
                          <a:avLst/>
                        </a:prstGeom>
                        <a:noFill/>
                        <a:ln w="9525">
                          <a:noFill/>
                          <a:miter lim="800000"/>
                          <a:headEnd/>
                          <a:tailEnd/>
                        </a:ln>
                      </wps:spPr>
                      <wps:txbx>
                        <w:txbxContent>
                          <w:p w14:paraId="520E4765" w14:textId="77777777" w:rsidR="00393090" w:rsidRPr="00745D5C" w:rsidRDefault="00393090" w:rsidP="00E174DE">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Helvetica" w:eastAsiaTheme="majorEastAsia" w:hAnsi="Helvetica" w:cstheme="majorBidi"/>
                                <w:color w:val="2296DA"/>
                                <w:sz w:val="28"/>
                                <w:szCs w:val="28"/>
                              </w:rPr>
                              <w:t>Javascript i jQuery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B207C" id="_x0000_s1110" type="#_x0000_t202" style="position:absolute;left:0;text-align:left;margin-left:290.95pt;margin-top:190.4pt;width:201.75pt;height:27pt;z-index:251655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" filled="f" stroked="f">
                <v:textbox>
                  <w:txbxContent>
                    <w:p w14:paraId="520E4765" w14:textId="77777777" w:rsidR="00393090" w:rsidRPr="00745D5C" w:rsidRDefault="00393090" w:rsidP="00E174DE">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Helvetica" w:eastAsiaTheme="majorEastAsia" w:hAnsi="Helvetica" w:cstheme="majorBidi"/>
                          <w:color w:val="2296DA"/>
                          <w:sz w:val="28"/>
                          <w:szCs w:val="28"/>
                        </w:rPr>
                        <w:t>Javascript i jQuery</w:t>
                      </w:r>
                    </w:p>
                  </w:txbxContent>
                </v:textbox>
                <w10:wrap type="square" anchorx="margin"/>
              </v:shape>
            </w:pict>
          </mc:Fallback>
        </mc:AlternateContent>
      </w:r>
      <w:r w:rsidR="00E174DE" w:rsidRPr="008D1D7C">
        <w:rPr>
          <w:noProof/>
          <w:lang w:eastAsia="hr-HR"/>
        </w:rPr>
        <mc:AlternateContent>
          <mc:Choice Requires="wps">
            <w:drawing>
              <wp:anchor distT="45720" distB="45720" distL="114300" distR="114300" simplePos="0" relativeHeight="251654656" behindDoc="0" locked="0" layoutInCell="1" allowOverlap="1" wp14:anchorId="2CE84EAE" wp14:editId="04BF2584">
                <wp:simplePos x="0" y="0"/>
                <wp:positionH relativeFrom="margin">
                  <wp:posOffset>2152015</wp:posOffset>
                </wp:positionH>
                <wp:positionV relativeFrom="paragraph">
                  <wp:posOffset>1304290</wp:posOffset>
                </wp:positionV>
                <wp:extent cx="2562225" cy="342900"/>
                <wp:effectExtent l="0" t="0" r="0" b="0"/>
                <wp:wrapSquare wrapText="bothSides"/>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42900"/>
                        </a:xfrm>
                        <a:prstGeom prst="rect">
                          <a:avLst/>
                        </a:prstGeom>
                        <a:noFill/>
                        <a:ln w="9525">
                          <a:noFill/>
                          <a:miter lim="800000"/>
                          <a:headEnd/>
                          <a:tailEnd/>
                        </a:ln>
                      </wps:spPr>
                      <wps:txbx>
                        <w:txbxContent>
                          <w:p w14:paraId="08D5CD74" w14:textId="77777777" w:rsidR="00393090" w:rsidRPr="00745D5C" w:rsidRDefault="00393090" w:rsidP="00E174DE">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Helvetica" w:eastAsiaTheme="majorEastAsia" w:hAnsi="Helvetica" w:cstheme="majorBidi"/>
                                <w:color w:val="2296DA"/>
                                <w:sz w:val="28"/>
                                <w:szCs w:val="28"/>
                              </w:rPr>
                              <w:t>PyCharm 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84EAE" id="_x0000_s1111" type="#_x0000_t202" style="position:absolute;left:0;text-align:left;margin-left:169.45pt;margin-top:102.7pt;width:201.75pt;height:27pt;z-index:25165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" filled="f" stroked="f">
                <v:textbox>
                  <w:txbxContent>
                    <w:p w14:paraId="08D5CD74" w14:textId="77777777" w:rsidR="00393090" w:rsidRPr="00745D5C" w:rsidRDefault="00393090" w:rsidP="00E174DE">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Helvetica" w:eastAsiaTheme="majorEastAsia" w:hAnsi="Helvetica" w:cstheme="majorBidi"/>
                          <w:color w:val="2296DA"/>
                          <w:sz w:val="28"/>
                          <w:szCs w:val="28"/>
                        </w:rPr>
                        <w:t>PyCharm IDE</w:t>
                      </w:r>
                    </w:p>
                  </w:txbxContent>
                </v:textbox>
                <w10:wrap type="square" anchorx="margin"/>
              </v:shape>
            </w:pict>
          </mc:Fallback>
        </mc:AlternateContent>
      </w:r>
    </w:p>
    <w:p w14:paraId="3FE150BB" w14:textId="0860A850" w:rsidR="00E174DE" w:rsidRPr="008D1D7C" w:rsidRDefault="00212842" w:rsidP="00E174DE">
      <w:r w:rsidRPr="008D1D7C">
        <w:rPr>
          <w:noProof/>
          <w:lang w:eastAsia="hr-HR"/>
        </w:rPr>
        <mc:AlternateContent>
          <mc:Choice Requires="wps">
            <w:drawing>
              <wp:anchor distT="45720" distB="45720" distL="114300" distR="114300" simplePos="0" relativeHeight="251653632" behindDoc="0" locked="0" layoutInCell="1" allowOverlap="1" wp14:anchorId="34848518" wp14:editId="340EFD37">
                <wp:simplePos x="0" y="0"/>
                <wp:positionH relativeFrom="margin">
                  <wp:posOffset>3583305</wp:posOffset>
                </wp:positionH>
                <wp:positionV relativeFrom="paragraph">
                  <wp:posOffset>6350</wp:posOffset>
                </wp:positionV>
                <wp:extent cx="2562225" cy="342900"/>
                <wp:effectExtent l="0" t="0" r="0" b="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42900"/>
                        </a:xfrm>
                        <a:prstGeom prst="rect">
                          <a:avLst/>
                        </a:prstGeom>
                        <a:noFill/>
                        <a:ln w="9525">
                          <a:noFill/>
                          <a:miter lim="800000"/>
                          <a:headEnd/>
                          <a:tailEnd/>
                        </a:ln>
                      </wps:spPr>
                      <wps:txbx>
                        <w:txbxContent>
                          <w:p w14:paraId="1E354FFF" w14:textId="77777777" w:rsidR="00393090" w:rsidRPr="00745D5C" w:rsidRDefault="00393090" w:rsidP="00E174DE">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48518" id="_x0000_s1112" type="#_x0000_t202" style="position:absolute;left:0;text-align:left;margin-left:282.15pt;margin-top:.5pt;width:201.75pt;height:27pt;z-index:251653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" filled="f" stroked="f">
                <v:textbox>
                  <w:txbxContent>
                    <w:p w14:paraId="1E354FFF" w14:textId="77777777" w:rsidR="00393090" w:rsidRPr="00745D5C" w:rsidRDefault="00393090" w:rsidP="00E174DE">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p>
    <w:p w14:paraId="41E2E07D" w14:textId="77777777" w:rsidR="00E174DE" w:rsidRPr="008D1D7C" w:rsidRDefault="00E174DE" w:rsidP="00E174DE"/>
    <w:p w14:paraId="37CAEAFC" w14:textId="77777777" w:rsidR="00E174DE" w:rsidRPr="008D1D7C" w:rsidRDefault="00E174DE" w:rsidP="00E174DE"/>
    <w:p w14:paraId="7EA59BA3" w14:textId="77777777" w:rsidR="00E174DE" w:rsidRPr="008D1D7C" w:rsidRDefault="00E174DE" w:rsidP="00E174DE"/>
    <w:p w14:paraId="3250B11B" w14:textId="77777777" w:rsidR="00E174DE" w:rsidRPr="008D1D7C" w:rsidRDefault="00E174DE" w:rsidP="00E174DE"/>
    <w:p w14:paraId="5CA71A12" w14:textId="77777777" w:rsidR="00E174DE" w:rsidRPr="008D1D7C" w:rsidRDefault="00E174DE" w:rsidP="00E174DE"/>
    <w:p w14:paraId="11A00666" w14:textId="77777777" w:rsidR="00E174DE" w:rsidRPr="008D1D7C" w:rsidRDefault="00E174DE" w:rsidP="00E174DE"/>
    <w:p w14:paraId="43223313" w14:textId="77777777" w:rsidR="00E174DE" w:rsidRPr="008D1D7C" w:rsidRDefault="00E174DE" w:rsidP="00E174DE"/>
    <w:p w14:paraId="120E2657" w14:textId="77777777" w:rsidR="00E174DE" w:rsidRPr="008D1D7C" w:rsidRDefault="00E174DE" w:rsidP="00E174DE"/>
    <w:p w14:paraId="43E18131" w14:textId="77777777" w:rsidR="00E174DE" w:rsidRPr="008D1D7C" w:rsidRDefault="00E174DE" w:rsidP="00E174DE"/>
    <w:p w14:paraId="3D26075F" w14:textId="77777777" w:rsidR="00E174DE" w:rsidRPr="008D1D7C" w:rsidRDefault="00E174DE" w:rsidP="00E174DE"/>
    <w:p w14:paraId="76F5A7CB" w14:textId="77777777" w:rsidR="00E174DE" w:rsidRPr="008D1D7C" w:rsidRDefault="00E174DE" w:rsidP="00E174DE"/>
    <w:p w14:paraId="4933003F" w14:textId="77777777" w:rsidR="00E174DE" w:rsidRPr="008D1D7C" w:rsidRDefault="00E174DE" w:rsidP="00E174DE"/>
    <w:p w14:paraId="449D4123" w14:textId="77777777" w:rsidR="00E174DE" w:rsidRPr="008D1D7C" w:rsidRDefault="00E174DE" w:rsidP="00E174DE"/>
    <w:p w14:paraId="5FD8A3CB" w14:textId="77777777" w:rsidR="00E174DE" w:rsidRPr="008D1D7C" w:rsidRDefault="00E174DE" w:rsidP="00E174DE"/>
    <w:p w14:paraId="151098E9" w14:textId="77777777" w:rsidR="00E174DE" w:rsidRPr="008D1D7C" w:rsidRDefault="00E174DE" w:rsidP="00E174DE"/>
    <w:p w14:paraId="38C6E748" w14:textId="77777777" w:rsidR="00E174DE" w:rsidRPr="008D1D7C" w:rsidRDefault="00E174DE" w:rsidP="00E174DE"/>
    <w:p w14:paraId="41A37751" w14:textId="77777777" w:rsidR="00E174DE" w:rsidRPr="008D1D7C" w:rsidRDefault="00E174DE" w:rsidP="00E174DE"/>
    <w:p w14:paraId="3725472D" w14:textId="17D32385" w:rsidR="00E174DE" w:rsidRPr="008D1D7C" w:rsidRDefault="00E174DE" w:rsidP="00E174DE"/>
    <w:p w14:paraId="1A066C93" w14:textId="03801348" w:rsidR="00E174DE" w:rsidRPr="008D1D7C" w:rsidRDefault="00E174DE" w:rsidP="00E174DE"/>
    <w:p w14:paraId="63705665" w14:textId="77777777" w:rsidR="00E174DE" w:rsidRPr="008D1D7C" w:rsidRDefault="00E174DE" w:rsidP="00E174DE"/>
    <w:p w14:paraId="53CBE4F0" w14:textId="351D7AA4" w:rsidR="00C534A0" w:rsidRPr="008D1D7C" w:rsidRDefault="00407A06" w:rsidP="001D21D5">
      <w:r w:rsidRPr="008D1D7C">
        <w:rPr>
          <w:noProof/>
          <w:lang w:eastAsia="hr-HR"/>
        </w:rPr>
        <mc:AlternateContent>
          <mc:Choice Requires="wps">
            <w:drawing>
              <wp:anchor distT="0" distB="0" distL="114300" distR="114300" simplePos="0" relativeHeight="251702784" behindDoc="1" locked="0" layoutInCell="1" allowOverlap="1" wp14:anchorId="1B1FBE8B" wp14:editId="3E14ECAA">
                <wp:simplePos x="0" y="0"/>
                <wp:positionH relativeFrom="margin">
                  <wp:align>center</wp:align>
                </wp:positionH>
                <wp:positionV relativeFrom="paragraph">
                  <wp:posOffset>700142</wp:posOffset>
                </wp:positionV>
                <wp:extent cx="6761480" cy="635"/>
                <wp:effectExtent l="0" t="0" r="1270" b="0"/>
                <wp:wrapNone/>
                <wp:docPr id="398" name="Text Box 398"/>
                <wp:cNvGraphicFramePr/>
                <a:graphic xmlns:a="http://schemas.openxmlformats.org/drawingml/2006/main">
                  <a:graphicData uri="http://schemas.microsoft.com/office/word/2010/wordprocessingShape">
                    <wps:wsp>
                      <wps:cNvSpPr txBox="1"/>
                      <wps:spPr>
                        <a:xfrm>
                          <a:off x="0" y="0"/>
                          <a:ext cx="6761480" cy="635"/>
                        </a:xfrm>
                        <a:prstGeom prst="rect">
                          <a:avLst/>
                        </a:prstGeom>
                        <a:solidFill>
                          <a:prstClr val="white"/>
                        </a:solidFill>
                        <a:ln>
                          <a:noFill/>
                        </a:ln>
                      </wps:spPr>
                      <wps:txbx>
                        <w:txbxContent>
                          <w:p w14:paraId="3CE2A48C" w14:textId="6A0124C5" w:rsidR="00393090" w:rsidRPr="00291CC7" w:rsidRDefault="00393090" w:rsidP="00E6126B">
                            <w:pPr>
                              <w:pStyle w:val="Caption"/>
                              <w:rPr>
                                <w:noProof/>
                              </w:rPr>
                            </w:pPr>
                            <w:bookmarkStart w:id="485" w:name="_Toc52484793"/>
                            <w:r>
                              <w:t xml:space="preserve">Slika </w:t>
                            </w:r>
                            <w:fldSimple w:instr=" SEQ Slika \* ARABIC ">
                              <w:r>
                                <w:rPr>
                                  <w:noProof/>
                                </w:rPr>
                                <w:t>69</w:t>
                              </w:r>
                            </w:fldSimple>
                            <w:r w:rsidRPr="006C6F77">
                              <w:t xml:space="preserve"> –</w:t>
                            </w:r>
                            <w:r>
                              <w:t xml:space="preserve"> Razvoj aplikacije</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FBE8B" id="Text Box 398" o:spid="_x0000_s1113" type="#_x0000_t202" style="position:absolute;left:0;text-align:left;margin-left:0;margin-top:55.15pt;width:532.4pt;height:.05pt;z-index:-251613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" stroked="f">
                <v:textbox style="mso-fit-shape-to-text:t" inset="0,0,0,0">
                  <w:txbxContent>
                    <w:p w14:paraId="3CE2A48C" w14:textId="6A0124C5" w:rsidR="00393090" w:rsidRPr="00291CC7" w:rsidRDefault="00393090" w:rsidP="00E6126B">
                      <w:pPr>
                        <w:pStyle w:val="Caption"/>
                        <w:rPr>
                          <w:noProof/>
                        </w:rPr>
                      </w:pPr>
                      <w:bookmarkStart w:id="486" w:name="_Toc52484793"/>
                      <w:r>
                        <w:t xml:space="preserve">Slika </w:t>
                      </w:r>
                      <w:fldSimple w:instr=" SEQ Slika \* ARABIC ">
                        <w:r>
                          <w:rPr>
                            <w:noProof/>
                          </w:rPr>
                          <w:t>69</w:t>
                        </w:r>
                      </w:fldSimple>
                      <w:r w:rsidRPr="006C6F77">
                        <w:t xml:space="preserve"> –</w:t>
                      </w:r>
                      <w:r>
                        <w:t xml:space="preserve"> Razvoj aplikacije</w:t>
                      </w:r>
                      <w:bookmarkEnd w:id="486"/>
                    </w:p>
                  </w:txbxContent>
                </v:textbox>
                <w10:wrap anchorx="margin"/>
              </v:shape>
            </w:pict>
          </mc:Fallback>
        </mc:AlternateContent>
      </w:r>
    </w:p>
    <w:p w14:paraId="237B755F" w14:textId="2BF9B565" w:rsidR="00C759D7" w:rsidRPr="008D1D7C" w:rsidRDefault="00C759D7" w:rsidP="00C759D7">
      <w:pPr>
        <w:pStyle w:val="Heading2"/>
      </w:pPr>
      <w:bookmarkStart w:id="487" w:name="_Toc30111570"/>
      <w:bookmarkStart w:id="488" w:name="_Toc30115739"/>
      <w:bookmarkStart w:id="489" w:name="_Toc30115886"/>
      <w:bookmarkStart w:id="490" w:name="_Toc30195372"/>
      <w:bookmarkStart w:id="491" w:name="_Toc30196326"/>
      <w:bookmarkStart w:id="492" w:name="_Toc30111571"/>
      <w:bookmarkStart w:id="493" w:name="_Toc30115740"/>
      <w:bookmarkStart w:id="494" w:name="_Toc30115887"/>
      <w:bookmarkStart w:id="495" w:name="_Toc30195373"/>
      <w:bookmarkStart w:id="496" w:name="_Toc30196327"/>
      <w:bookmarkStart w:id="497" w:name="_Toc30111572"/>
      <w:bookmarkStart w:id="498" w:name="_Toc30115741"/>
      <w:bookmarkStart w:id="499" w:name="_Toc30115888"/>
      <w:bookmarkStart w:id="500" w:name="_Toc30195374"/>
      <w:bookmarkStart w:id="501" w:name="_Toc30196328"/>
      <w:bookmarkStart w:id="502" w:name="_Toc30111573"/>
      <w:bookmarkStart w:id="503" w:name="_Toc30115742"/>
      <w:bookmarkStart w:id="504" w:name="_Toc30115889"/>
      <w:bookmarkStart w:id="505" w:name="_Toc30195375"/>
      <w:bookmarkStart w:id="506" w:name="_Toc30196329"/>
      <w:bookmarkStart w:id="507" w:name="_Toc30111574"/>
      <w:bookmarkStart w:id="508" w:name="_Toc30115743"/>
      <w:bookmarkStart w:id="509" w:name="_Toc30115890"/>
      <w:bookmarkStart w:id="510" w:name="_Toc30195376"/>
      <w:bookmarkStart w:id="511" w:name="_Toc30196330"/>
      <w:bookmarkStart w:id="512" w:name="_Toc30111575"/>
      <w:bookmarkStart w:id="513" w:name="_Toc30115744"/>
      <w:bookmarkStart w:id="514" w:name="_Toc30115891"/>
      <w:bookmarkStart w:id="515" w:name="_Toc30195377"/>
      <w:bookmarkStart w:id="516" w:name="_Toc30196331"/>
      <w:bookmarkStart w:id="517" w:name="_Toc30111576"/>
      <w:bookmarkStart w:id="518" w:name="_Toc30115745"/>
      <w:bookmarkStart w:id="519" w:name="_Toc30115892"/>
      <w:bookmarkStart w:id="520" w:name="_Toc30195378"/>
      <w:bookmarkStart w:id="521" w:name="_Toc30196332"/>
      <w:bookmarkStart w:id="522" w:name="_Toc30111577"/>
      <w:bookmarkStart w:id="523" w:name="_Toc30115746"/>
      <w:bookmarkStart w:id="524" w:name="_Toc30115893"/>
      <w:bookmarkStart w:id="525" w:name="_Toc30195379"/>
      <w:bookmarkStart w:id="526" w:name="_Toc30196333"/>
      <w:bookmarkStart w:id="527" w:name="_Toc30111578"/>
      <w:bookmarkStart w:id="528" w:name="_Toc30115747"/>
      <w:bookmarkStart w:id="529" w:name="_Toc30115894"/>
      <w:bookmarkStart w:id="530" w:name="_Toc30195380"/>
      <w:bookmarkStart w:id="531" w:name="_Toc30196334"/>
      <w:bookmarkStart w:id="532" w:name="_Toc30111579"/>
      <w:bookmarkStart w:id="533" w:name="_Toc30115748"/>
      <w:bookmarkStart w:id="534" w:name="_Toc30115895"/>
      <w:bookmarkStart w:id="535" w:name="_Toc30195381"/>
      <w:bookmarkStart w:id="536" w:name="_Toc30196335"/>
      <w:bookmarkStart w:id="537" w:name="_Toc30111580"/>
      <w:bookmarkStart w:id="538" w:name="_Toc30115749"/>
      <w:bookmarkStart w:id="539" w:name="_Toc30115896"/>
      <w:bookmarkStart w:id="540" w:name="_Toc30195382"/>
      <w:bookmarkStart w:id="541" w:name="_Toc30196336"/>
      <w:bookmarkStart w:id="542" w:name="_Toc30111581"/>
      <w:bookmarkStart w:id="543" w:name="_Toc30115750"/>
      <w:bookmarkStart w:id="544" w:name="_Toc30115897"/>
      <w:bookmarkStart w:id="545" w:name="_Toc30195383"/>
      <w:bookmarkStart w:id="546" w:name="_Toc30196337"/>
      <w:bookmarkStart w:id="547" w:name="_Toc30111582"/>
      <w:bookmarkStart w:id="548" w:name="_Toc30115751"/>
      <w:bookmarkStart w:id="549" w:name="_Toc30115898"/>
      <w:bookmarkStart w:id="550" w:name="_Toc30195384"/>
      <w:bookmarkStart w:id="551" w:name="_Toc30196338"/>
      <w:bookmarkStart w:id="552" w:name="_Toc30111583"/>
      <w:bookmarkStart w:id="553" w:name="_Toc30115752"/>
      <w:bookmarkStart w:id="554" w:name="_Toc30115899"/>
      <w:bookmarkStart w:id="555" w:name="_Toc30195385"/>
      <w:bookmarkStart w:id="556" w:name="_Toc30196339"/>
      <w:bookmarkStart w:id="557" w:name="_Toc30111584"/>
      <w:bookmarkStart w:id="558" w:name="_Toc30115753"/>
      <w:bookmarkStart w:id="559" w:name="_Toc30115900"/>
      <w:bookmarkStart w:id="560" w:name="_Toc30195386"/>
      <w:bookmarkStart w:id="561" w:name="_Toc30196340"/>
      <w:bookmarkStart w:id="562" w:name="_Toc30111585"/>
      <w:bookmarkStart w:id="563" w:name="_Toc30115754"/>
      <w:bookmarkStart w:id="564" w:name="_Toc30115901"/>
      <w:bookmarkStart w:id="565" w:name="_Toc30195387"/>
      <w:bookmarkStart w:id="566" w:name="_Toc30196341"/>
      <w:bookmarkStart w:id="567" w:name="_Toc30111586"/>
      <w:bookmarkStart w:id="568" w:name="_Toc30115755"/>
      <w:bookmarkStart w:id="569" w:name="_Toc30115902"/>
      <w:bookmarkStart w:id="570" w:name="_Toc30195388"/>
      <w:bookmarkStart w:id="571" w:name="_Toc30196342"/>
      <w:bookmarkStart w:id="572" w:name="_Toc30111587"/>
      <w:bookmarkStart w:id="573" w:name="_Toc30115756"/>
      <w:bookmarkStart w:id="574" w:name="_Toc30115903"/>
      <w:bookmarkStart w:id="575" w:name="_Toc30195389"/>
      <w:bookmarkStart w:id="576" w:name="_Toc30196343"/>
      <w:bookmarkStart w:id="577" w:name="_Toc30111588"/>
      <w:bookmarkStart w:id="578" w:name="_Toc30115757"/>
      <w:bookmarkStart w:id="579" w:name="_Toc30115904"/>
      <w:bookmarkStart w:id="580" w:name="_Toc30195390"/>
      <w:bookmarkStart w:id="581" w:name="_Toc30196344"/>
      <w:bookmarkStart w:id="582" w:name="_Toc30111589"/>
      <w:bookmarkStart w:id="583" w:name="_Toc30115758"/>
      <w:bookmarkStart w:id="584" w:name="_Toc30115905"/>
      <w:bookmarkStart w:id="585" w:name="_Toc30195391"/>
      <w:bookmarkStart w:id="586" w:name="_Toc30196345"/>
      <w:bookmarkStart w:id="587" w:name="_Toc30111590"/>
      <w:bookmarkStart w:id="588" w:name="_Toc30115759"/>
      <w:bookmarkStart w:id="589" w:name="_Toc30115906"/>
      <w:bookmarkStart w:id="590" w:name="_Toc30195392"/>
      <w:bookmarkStart w:id="591" w:name="_Toc30196346"/>
      <w:bookmarkStart w:id="592" w:name="_Toc30111591"/>
      <w:bookmarkStart w:id="593" w:name="_Toc30115760"/>
      <w:bookmarkStart w:id="594" w:name="_Toc30115907"/>
      <w:bookmarkStart w:id="595" w:name="_Toc30195393"/>
      <w:bookmarkStart w:id="596" w:name="_Toc30196347"/>
      <w:bookmarkStart w:id="597" w:name="_Toc30111592"/>
      <w:bookmarkStart w:id="598" w:name="_Toc30115761"/>
      <w:bookmarkStart w:id="599" w:name="_Toc30115908"/>
      <w:bookmarkStart w:id="600" w:name="_Toc30195394"/>
      <w:bookmarkStart w:id="601" w:name="_Toc30196348"/>
      <w:bookmarkStart w:id="602" w:name="_Toc30111593"/>
      <w:bookmarkStart w:id="603" w:name="_Toc30115762"/>
      <w:bookmarkStart w:id="604" w:name="_Toc30115909"/>
      <w:bookmarkStart w:id="605" w:name="_Toc30195395"/>
      <w:bookmarkStart w:id="606" w:name="_Toc30196349"/>
      <w:bookmarkStart w:id="607" w:name="_Toc30111594"/>
      <w:bookmarkStart w:id="608" w:name="_Toc30115763"/>
      <w:bookmarkStart w:id="609" w:name="_Toc30115910"/>
      <w:bookmarkStart w:id="610" w:name="_Toc30195396"/>
      <w:bookmarkStart w:id="611" w:name="_Toc30196350"/>
      <w:bookmarkStart w:id="612" w:name="_Baze_podataka"/>
      <w:bookmarkStart w:id="613" w:name="_Toc52484719"/>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r w:rsidRPr="008D1D7C">
        <w:lastRenderedPageBreak/>
        <w:t>Baze podataka</w:t>
      </w:r>
      <w:bookmarkEnd w:id="613"/>
    </w:p>
    <w:p w14:paraId="1FA3E687" w14:textId="0BEDB376" w:rsidR="00476030" w:rsidRPr="008D1D7C" w:rsidRDefault="00C759D7" w:rsidP="00F265EA">
      <w:r w:rsidRPr="008D1D7C">
        <w:t xml:space="preserve">Baze podataka korištene u </w:t>
      </w:r>
      <w:r w:rsidRPr="00F86201">
        <w:t>proširenju</w:t>
      </w:r>
      <w:r w:rsidRPr="008D1D7C">
        <w:rPr>
          <w:i/>
        </w:rPr>
        <w:t xml:space="preserve"> </w:t>
      </w:r>
      <w:r w:rsidRPr="008D1D7C">
        <w:t xml:space="preserve">su Chrome API-i za </w:t>
      </w:r>
      <w:r w:rsidRPr="008D1D7C">
        <w:rPr>
          <w:b/>
        </w:rPr>
        <w:t>lokalnu</w:t>
      </w:r>
      <w:r w:rsidRPr="008D1D7C">
        <w:t xml:space="preserve"> i </w:t>
      </w:r>
      <w:r w:rsidRPr="008D1D7C">
        <w:rPr>
          <w:b/>
        </w:rPr>
        <w:t>sync</w:t>
      </w:r>
      <w:r w:rsidRPr="008D1D7C">
        <w:t xml:space="preserve"> pohranu.</w:t>
      </w:r>
      <w:r w:rsidR="009B382F" w:rsidRPr="008D1D7C">
        <w:t xml:space="preserve"> </w:t>
      </w:r>
      <w:r w:rsidRPr="008D1D7C">
        <w:t>Svi detalji o korištenju nalaze se na Chrome dokumentaciji:</w:t>
      </w:r>
      <w:r w:rsidR="00867ABA" w:rsidRPr="008D1D7C">
        <w:t xml:space="preserve"> </w:t>
      </w:r>
      <w:hyperlink r:id="rId265" w:history="1">
        <w:r w:rsidRPr="008D1D7C">
          <w:rPr>
            <w:rStyle w:val="Hyperlink"/>
          </w:rPr>
          <w:t>developer.chrome.com/</w:t>
        </w:r>
        <w:proofErr w:type="spellStart"/>
        <w:r w:rsidRPr="008D1D7C">
          <w:rPr>
            <w:rStyle w:val="Hyperlink"/>
          </w:rPr>
          <w:t>apps</w:t>
        </w:r>
        <w:proofErr w:type="spellEnd"/>
        <w:r w:rsidRPr="008D1D7C">
          <w:rPr>
            <w:rStyle w:val="Hyperlink"/>
          </w:rPr>
          <w:t>/</w:t>
        </w:r>
        <w:proofErr w:type="spellStart"/>
        <w:r w:rsidRPr="008D1D7C">
          <w:rPr>
            <w:rStyle w:val="Hyperlink"/>
          </w:rPr>
          <w:t>storage</w:t>
        </w:r>
        <w:proofErr w:type="spellEnd"/>
      </w:hyperlink>
    </w:p>
    <w:p w14:paraId="57A75B16" w14:textId="07C2BE75" w:rsidR="00476030" w:rsidRPr="008D1D7C" w:rsidRDefault="00476030" w:rsidP="00B3133E">
      <w:r w:rsidRPr="008D1D7C">
        <w:br/>
      </w:r>
      <w:r w:rsidR="00F45A04" w:rsidRPr="008D1D7C">
        <w:t>Z</w:t>
      </w:r>
      <w:r w:rsidR="00DB0AEF" w:rsidRPr="008D1D7C">
        <w:t xml:space="preserve">a kratkotrajnu pohranu koristi se </w:t>
      </w:r>
      <w:r w:rsidR="00DB0AEF" w:rsidRPr="008D1D7C">
        <w:rPr>
          <w:b/>
        </w:rPr>
        <w:t>lokalna</w:t>
      </w:r>
      <w:r w:rsidR="00DB0AEF" w:rsidRPr="008D1D7C">
        <w:t xml:space="preserve"> pohrana, a za svaki </w:t>
      </w:r>
      <w:r w:rsidR="007A59DE" w:rsidRPr="008D1D7C">
        <w:t xml:space="preserve">drugi </w:t>
      </w:r>
      <w:r w:rsidR="00DB0AEF" w:rsidRPr="008D1D7C">
        <w:t xml:space="preserve">tip pohrane </w:t>
      </w:r>
      <w:r w:rsidR="00DB0AEF" w:rsidRPr="008D1D7C">
        <w:rPr>
          <w:b/>
        </w:rPr>
        <w:t>sync</w:t>
      </w:r>
      <w:r w:rsidR="00DB0AEF" w:rsidRPr="008D1D7C">
        <w:t>.</w:t>
      </w:r>
      <w:r w:rsidR="00DB0AEF" w:rsidRPr="008D1D7C">
        <w:br/>
      </w:r>
      <w:r w:rsidR="00E6156F" w:rsidRPr="008D1D7C">
        <w:t>Ako</w:t>
      </w:r>
      <w:r w:rsidR="00DB0AEF" w:rsidRPr="008D1D7C">
        <w:t xml:space="preserve"> korisnik nema omogućenu sinkronizaciju, iako je u k</w:t>
      </w:r>
      <w:r w:rsidR="00891CCD" w:rsidRPr="008D1D7C">
        <w:t>ô</w:t>
      </w:r>
      <w:r w:rsidR="00DB0AEF" w:rsidRPr="008D1D7C">
        <w:t xml:space="preserve">du napisan </w:t>
      </w:r>
      <w:r w:rsidR="00DB0AEF" w:rsidRPr="008D1D7C">
        <w:rPr>
          <w:b/>
        </w:rPr>
        <w:t>sync</w:t>
      </w:r>
      <w:r w:rsidR="00DB0AEF" w:rsidRPr="008D1D7C">
        <w:t xml:space="preserve">, podatak se sprema na </w:t>
      </w:r>
      <w:r w:rsidR="00DB0AEF" w:rsidRPr="008D1D7C">
        <w:rPr>
          <w:b/>
        </w:rPr>
        <w:t>lokalnu</w:t>
      </w:r>
      <w:r w:rsidR="00DB0AEF" w:rsidRPr="008D1D7C">
        <w:t xml:space="preserve"> pohranu. </w:t>
      </w:r>
      <w:r w:rsidR="007A59DE" w:rsidRPr="008D1D7C">
        <w:t>P</w:t>
      </w:r>
      <w:r w:rsidR="00DB0AEF" w:rsidRPr="008D1D7C">
        <w:t xml:space="preserve">odaci </w:t>
      </w:r>
      <w:r w:rsidR="007A59DE" w:rsidRPr="008D1D7C">
        <w:t xml:space="preserve">se </w:t>
      </w:r>
      <w:r w:rsidR="00DB0AEF" w:rsidRPr="008D1D7C">
        <w:t>ni</w:t>
      </w:r>
      <w:r w:rsidR="007A59DE" w:rsidRPr="008D1D7C">
        <w:t>kamo</w:t>
      </w:r>
      <w:r w:rsidR="00DB0AEF" w:rsidRPr="008D1D7C">
        <w:t xml:space="preserve"> ne šalju, što je dodatno objašnjeno u politici privatnosti</w:t>
      </w:r>
      <w:r w:rsidR="005D6D74" w:rsidRPr="008D1D7C">
        <w:t xml:space="preserve"> (</w:t>
      </w:r>
      <w:proofErr w:type="spellStart"/>
      <w:r w:rsidR="00393090">
        <w:fldChar w:fldCharType="begin"/>
      </w:r>
      <w:r w:rsidR="00393090">
        <w:instrText xml:space="preserve"> HYPERLINK "https://ednevnik.plus/politika-privatnosti" </w:instrText>
      </w:r>
      <w:r w:rsidR="00393090">
        <w:fldChar w:fldCharType="separate"/>
      </w:r>
      <w:r w:rsidR="005D6D74" w:rsidRPr="008D1D7C">
        <w:rPr>
          <w:rStyle w:val="Hyperlink"/>
        </w:rPr>
        <w:t>ednevnik.plus</w:t>
      </w:r>
      <w:proofErr w:type="spellEnd"/>
      <w:r w:rsidR="005D6D74" w:rsidRPr="008D1D7C">
        <w:rPr>
          <w:rStyle w:val="Hyperlink"/>
        </w:rPr>
        <w:t>/politika-privatnosti</w:t>
      </w:r>
      <w:r w:rsidR="00393090">
        <w:rPr>
          <w:rStyle w:val="Hyperlink"/>
        </w:rPr>
        <w:fldChar w:fldCharType="end"/>
      </w:r>
      <w:r w:rsidR="005D6D74" w:rsidRPr="008D1D7C">
        <w:t>)</w:t>
      </w:r>
      <w:r w:rsidR="00DB0AEF" w:rsidRPr="008D1D7C">
        <w:t>.</w:t>
      </w:r>
    </w:p>
    <w:p w14:paraId="151BA6BA" w14:textId="302F0F9A" w:rsidR="00476030" w:rsidRPr="00AD1F38" w:rsidRDefault="00867ABA" w:rsidP="00B3133E">
      <w:pPr>
        <w:rPr>
          <w:rStyle w:val="Hyperlink"/>
          <w:color w:val="auto"/>
          <w:u w:val="none"/>
        </w:rPr>
      </w:pPr>
      <w:r w:rsidRPr="008D1D7C">
        <w:br/>
      </w:r>
      <w:r w:rsidR="007C4D4C" w:rsidRPr="008D1D7C">
        <w:t>Za primanje podataka ankete</w:t>
      </w:r>
      <w:r w:rsidR="007A59DE" w:rsidRPr="008D1D7C">
        <w:t>,</w:t>
      </w:r>
      <w:r w:rsidR="007C4D4C" w:rsidRPr="008D1D7C">
        <w:t xml:space="preserve"> </w:t>
      </w:r>
      <w:r w:rsidR="007A59DE" w:rsidRPr="008D1D7C">
        <w:t xml:space="preserve">koju korisnici mogu popuniti pri </w:t>
      </w:r>
      <w:r w:rsidR="007C4D4C" w:rsidRPr="008D1D7C">
        <w:t xml:space="preserve">deinstalacije </w:t>
      </w:r>
      <w:r w:rsidR="007C4D4C" w:rsidRPr="00F86201">
        <w:t>proširenja</w:t>
      </w:r>
      <w:r w:rsidR="007A59DE" w:rsidRPr="008D1D7C">
        <w:rPr>
          <w:i/>
        </w:rPr>
        <w:t>,</w:t>
      </w:r>
      <w:r w:rsidR="007C4D4C" w:rsidRPr="008D1D7C">
        <w:rPr>
          <w:i/>
        </w:rPr>
        <w:t xml:space="preserve"> </w:t>
      </w:r>
      <w:r w:rsidR="007C4D4C" w:rsidRPr="008D1D7C">
        <w:t xml:space="preserve">koristi se Google </w:t>
      </w:r>
      <w:proofErr w:type="spellStart"/>
      <w:r w:rsidR="007C4D4C" w:rsidRPr="008D1D7C">
        <w:t>Apps</w:t>
      </w:r>
      <w:proofErr w:type="spellEnd"/>
      <w:r w:rsidR="007C4D4C" w:rsidRPr="008D1D7C">
        <w:t xml:space="preserve"> Mail. Točnije, svi podaci nalaze se na „</w:t>
      </w:r>
      <w:r w:rsidR="00940A14" w:rsidRPr="008D1D7C">
        <w:t xml:space="preserve">Google </w:t>
      </w:r>
      <w:proofErr w:type="spellStart"/>
      <w:r w:rsidR="00940A14" w:rsidRPr="008D1D7C">
        <w:t>Sheets</w:t>
      </w:r>
      <w:proofErr w:type="spellEnd"/>
      <w:r w:rsidR="007C4D4C" w:rsidRPr="008D1D7C">
        <w:t>“ stranici u obliku Excel podatka. Taj podatak ima svoju skriptu (script.gs) pomoću koje unosi podatke i</w:t>
      </w:r>
      <w:r w:rsidR="00B42EE3" w:rsidRPr="008D1D7C">
        <w:t xml:space="preserve"> odmah ih </w:t>
      </w:r>
      <w:r w:rsidR="007C4D4C" w:rsidRPr="008D1D7C">
        <w:t xml:space="preserve">šalje </w:t>
      </w:r>
      <w:r w:rsidR="00B42EE3" w:rsidRPr="008D1D7C">
        <w:t>na moju e-mail adresu</w:t>
      </w:r>
      <w:r w:rsidR="007C4D4C" w:rsidRPr="008D1D7C">
        <w:t xml:space="preserve">. </w:t>
      </w:r>
      <w:r w:rsidR="00AD1F38">
        <w:t xml:space="preserve">                      </w:t>
      </w:r>
      <w:r w:rsidR="007C4D4C" w:rsidRPr="008D1D7C">
        <w:t>Isti sustav koristi se i za slanje poruke na web-</w:t>
      </w:r>
      <w:r w:rsidR="00AF0157" w:rsidRPr="008D1D7C">
        <w:t>stranicu</w:t>
      </w:r>
      <w:r w:rsidR="007C4D4C" w:rsidRPr="008D1D7C">
        <w:t xml:space="preserve"> </w:t>
      </w:r>
      <w:r w:rsidR="007C4D4C" w:rsidRPr="00F86201">
        <w:t>proširenja</w:t>
      </w:r>
      <w:r w:rsidR="007C4D4C" w:rsidRPr="008D1D7C">
        <w:rPr>
          <w:i/>
        </w:rPr>
        <w:t>,</w:t>
      </w:r>
      <w:r w:rsidR="007C4D4C" w:rsidRPr="008D1D7C">
        <w:t xml:space="preserve"> kartica „Kontakt“.</w:t>
      </w:r>
      <w:r w:rsidR="00AD1F38">
        <w:t xml:space="preserve"> Izvor: </w:t>
      </w:r>
      <w:hyperlink r:id="rId266" w:history="1">
        <w:r w:rsidR="00AD1F38" w:rsidRPr="00AD1F38">
          <w:rPr>
            <w:rStyle w:val="Hyperlink"/>
          </w:rPr>
          <w:t>https://github.com/dwyl/learn-to-send-email-via-google-script-html-no-server</w:t>
        </w:r>
      </w:hyperlink>
    </w:p>
    <w:p w14:paraId="1748ED28" w14:textId="044526CF" w:rsidR="0040129E" w:rsidRPr="008D1D7C" w:rsidRDefault="002D1C13" w:rsidP="00B3133E">
      <w:r w:rsidRPr="008D1D7C">
        <w:br/>
      </w:r>
      <w:r w:rsidR="0030278E" w:rsidRPr="008D1D7C">
        <w:t>Za pohranu bodova za upis u srednje škole, uključujući škole i smjerove koristio sam</w:t>
      </w:r>
      <w:r w:rsidRPr="008D1D7C">
        <w:t xml:space="preserve"> </w:t>
      </w:r>
      <w:r w:rsidR="0030278E" w:rsidRPr="008D1D7C">
        <w:rPr>
          <w:b/>
        </w:rPr>
        <w:t>JSON</w:t>
      </w:r>
      <w:r w:rsidR="0030278E" w:rsidRPr="008D1D7C">
        <w:t xml:space="preserve"> format zbog jednostavnosti sintakse, </w:t>
      </w:r>
      <w:proofErr w:type="spellStart"/>
      <w:r w:rsidR="0030278E" w:rsidRPr="008D1D7C">
        <w:t>parsiranja</w:t>
      </w:r>
      <w:proofErr w:type="spellEnd"/>
      <w:r w:rsidR="0030278E" w:rsidRPr="008D1D7C">
        <w:t xml:space="preserve"> i brzine </w:t>
      </w:r>
      <w:r w:rsidRPr="008D1D7C">
        <w:t>učitavanja</w:t>
      </w:r>
      <w:r w:rsidR="0030278E" w:rsidRPr="008D1D7C">
        <w:t>.</w:t>
      </w:r>
      <w:r w:rsidRPr="008D1D7C">
        <w:t xml:space="preserve"> Takva </w:t>
      </w:r>
      <w:r w:rsidR="00B42EE3" w:rsidRPr="008D1D7C">
        <w:t>„</w:t>
      </w:r>
      <w:r w:rsidRPr="008D1D7C">
        <w:t>baza podataka</w:t>
      </w:r>
      <w:r w:rsidR="00B42EE3" w:rsidRPr="008D1D7C">
        <w:t>“</w:t>
      </w:r>
      <w:r w:rsidRPr="008D1D7C">
        <w:t xml:space="preserve"> (ako se može </w:t>
      </w:r>
      <w:r w:rsidR="00B42EE3" w:rsidRPr="008D1D7C">
        <w:t xml:space="preserve">tako </w:t>
      </w:r>
      <w:r w:rsidRPr="008D1D7C">
        <w:t xml:space="preserve">nazvati jer tehnički </w:t>
      </w:r>
      <w:r w:rsidR="00B42EE3" w:rsidRPr="008D1D7C">
        <w:t xml:space="preserve">to </w:t>
      </w:r>
      <w:r w:rsidRPr="008D1D7C">
        <w:t xml:space="preserve">nije) zauzima najmanje memorijskog prostora. Podaci su stvoreni iz postojećeg PDF popisa koji se nalazi na stranici upisi.hr: </w:t>
      </w:r>
      <w:hyperlink r:id="rId267" w:history="1">
        <w:r w:rsidRPr="008D1D7C">
          <w:rPr>
            <w:rStyle w:val="Hyperlink"/>
          </w:rPr>
          <w:t>upisi.hr/</w:t>
        </w:r>
        <w:proofErr w:type="spellStart"/>
        <w:r w:rsidRPr="008D1D7C">
          <w:rPr>
            <w:rStyle w:val="Hyperlink"/>
          </w:rPr>
          <w:t>docs</w:t>
        </w:r>
        <w:proofErr w:type="spellEnd"/>
        <w:r w:rsidRPr="008D1D7C">
          <w:rPr>
            <w:rStyle w:val="Hyperlink"/>
          </w:rPr>
          <w:t>/Broj_bodova_potrebnih_za_upis.pdf</w:t>
        </w:r>
      </w:hyperlink>
      <w:r w:rsidRPr="008D1D7C">
        <w:t xml:space="preserve">. Pretvorbom </w:t>
      </w:r>
      <w:r w:rsidRPr="008D1D7C">
        <w:rPr>
          <w:b/>
        </w:rPr>
        <w:t>PDF-a</w:t>
      </w:r>
      <w:r w:rsidRPr="008D1D7C">
        <w:t xml:space="preserve"> u </w:t>
      </w:r>
      <w:r w:rsidRPr="008D1D7C">
        <w:rPr>
          <w:b/>
        </w:rPr>
        <w:t>HTML</w:t>
      </w:r>
      <w:r w:rsidRPr="008D1D7C">
        <w:t xml:space="preserve"> preko proizvoljnog web alata moguće je parsirati podatke s određenih pozicija</w:t>
      </w:r>
      <w:r w:rsidR="00B257E5" w:rsidRPr="008D1D7C">
        <w:t xml:space="preserve"> (Data collector.html)</w:t>
      </w:r>
      <w:r w:rsidRPr="008D1D7C">
        <w:t xml:space="preserve"> te stvoriti objekt koji čini ovu bazu podataka.</w:t>
      </w:r>
      <w:r w:rsidR="00B257E5" w:rsidRPr="008D1D7C">
        <w:t xml:space="preserve"> </w:t>
      </w:r>
    </w:p>
    <w:p w14:paraId="21F7B1F8" w14:textId="577611EC" w:rsidR="00B3133E" w:rsidRPr="008D1D7C" w:rsidRDefault="00407A06" w:rsidP="00B3133E">
      <w:r w:rsidRPr="008D1D7C">
        <w:rPr>
          <w:noProof/>
          <w:lang w:eastAsia="hr-HR"/>
        </w:rPr>
        <mc:AlternateContent>
          <mc:Choice Requires="wps">
            <w:drawing>
              <wp:anchor distT="45720" distB="45720" distL="114300" distR="114300" simplePos="0" relativeHeight="251623936" behindDoc="0" locked="0" layoutInCell="1" allowOverlap="1" wp14:anchorId="680DD18A" wp14:editId="43C80CC0">
                <wp:simplePos x="0" y="0"/>
                <wp:positionH relativeFrom="margin">
                  <wp:align>right</wp:align>
                </wp:positionH>
                <wp:positionV relativeFrom="paragraph">
                  <wp:posOffset>2538490</wp:posOffset>
                </wp:positionV>
                <wp:extent cx="2562225" cy="342900"/>
                <wp:effectExtent l="0" t="0" r="0" b="0"/>
                <wp:wrapSquare wrapText="bothSides"/>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42900"/>
                        </a:xfrm>
                        <a:prstGeom prst="rect">
                          <a:avLst/>
                        </a:prstGeom>
                        <a:noFill/>
                        <a:ln w="9525">
                          <a:noFill/>
                          <a:miter lim="800000"/>
                          <a:headEnd/>
                          <a:tailEnd/>
                        </a:ln>
                      </wps:spPr>
                      <wps:txbx>
                        <w:txbxContent>
                          <w:p w14:paraId="2F99B24A" w14:textId="2E820385" w:rsidR="00393090" w:rsidRPr="00745D5C" w:rsidRDefault="00393090" w:rsidP="00D317FE">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268" w:history="1">
                              <w:r>
                                <w:rPr>
                                  <w:rStyle w:val="Hyperlink"/>
                                </w:rPr>
                                <w:t>https://chrome.google.com/sync</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DD18A" id="_x0000_s1114" type="#_x0000_t202" style="position:absolute;left:0;text-align:left;margin-left:150.55pt;margin-top:199.9pt;width:201.75pt;height:27pt;z-index:251623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" filled="f" stroked="f">
                <v:textbox>
                  <w:txbxContent>
                    <w:p w14:paraId="2F99B24A" w14:textId="2E820385" w:rsidR="00393090" w:rsidRPr="00745D5C" w:rsidRDefault="00393090" w:rsidP="00D317FE">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269" w:history="1">
                        <w:r>
                          <w:rPr>
                            <w:rStyle w:val="Hyperlink"/>
                          </w:rPr>
                          <w:t>https://chrome.google.com/sync</w:t>
                        </w:r>
                      </w:hyperlink>
                    </w:p>
                  </w:txbxContent>
                </v:textbox>
                <w10:wrap type="square" anchorx="margin"/>
              </v:shape>
            </w:pict>
          </mc:Fallback>
        </mc:AlternateContent>
      </w:r>
      <w:r w:rsidRPr="008D1D7C">
        <w:rPr>
          <w:noProof/>
          <w:lang w:eastAsia="hr-HR"/>
        </w:rPr>
        <mc:AlternateContent>
          <mc:Choice Requires="wps">
            <w:drawing>
              <wp:anchor distT="0" distB="0" distL="114300" distR="114300" simplePos="0" relativeHeight="251703808" behindDoc="0" locked="0" layoutInCell="1" allowOverlap="1" wp14:anchorId="48FEE827" wp14:editId="6C9DF72A">
                <wp:simplePos x="0" y="0"/>
                <wp:positionH relativeFrom="column">
                  <wp:posOffset>0</wp:posOffset>
                </wp:positionH>
                <wp:positionV relativeFrom="paragraph">
                  <wp:posOffset>3091815</wp:posOffset>
                </wp:positionV>
                <wp:extent cx="6480810" cy="635"/>
                <wp:effectExtent l="0" t="0" r="0" b="0"/>
                <wp:wrapTopAndBottom/>
                <wp:docPr id="401" name="Text Box 401"/>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655AD016" w14:textId="6F90B2F8" w:rsidR="00393090" w:rsidRPr="00C27C03" w:rsidRDefault="00393090" w:rsidP="00E6126B">
                            <w:pPr>
                              <w:pStyle w:val="Caption"/>
                              <w:rPr>
                                <w:noProof/>
                              </w:rPr>
                            </w:pPr>
                            <w:bookmarkStart w:id="614" w:name="_Toc52484794"/>
                            <w:r>
                              <w:t xml:space="preserve">Slika </w:t>
                            </w:r>
                            <w:fldSimple w:instr=" SEQ Slika \* ARABIC ">
                              <w:r>
                                <w:rPr>
                                  <w:noProof/>
                                </w:rPr>
                                <w:t>70</w:t>
                              </w:r>
                            </w:fldSimple>
                            <w:r w:rsidRPr="006C6F77">
                              <w:t xml:space="preserve"> –</w:t>
                            </w:r>
                            <w:r>
                              <w:t xml:space="preserve"> </w:t>
                            </w:r>
                            <w:r>
                              <w:rPr>
                                <w:noProof/>
                              </w:rPr>
                              <w:t>Brisanje podataka</w:t>
                            </w:r>
                            <w:bookmarkEnd w:id="6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EE827" id="Text Box 401" o:spid="_x0000_s1115" type="#_x0000_t202" style="position:absolute;left:0;text-align:left;margin-left:0;margin-top:243.45pt;width:510.3pt;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" stroked="f">
                <v:textbox style="mso-fit-shape-to-text:t" inset="0,0,0,0">
                  <w:txbxContent>
                    <w:p w14:paraId="655AD016" w14:textId="6F90B2F8" w:rsidR="00393090" w:rsidRPr="00C27C03" w:rsidRDefault="00393090" w:rsidP="00E6126B">
                      <w:pPr>
                        <w:pStyle w:val="Caption"/>
                        <w:rPr>
                          <w:noProof/>
                        </w:rPr>
                      </w:pPr>
                      <w:bookmarkStart w:id="615" w:name="_Toc52484794"/>
                      <w:r>
                        <w:t xml:space="preserve">Slika </w:t>
                      </w:r>
                      <w:fldSimple w:instr=" SEQ Slika \* ARABIC ">
                        <w:r>
                          <w:rPr>
                            <w:noProof/>
                          </w:rPr>
                          <w:t>70</w:t>
                        </w:r>
                      </w:fldSimple>
                      <w:r w:rsidRPr="006C6F77">
                        <w:t xml:space="preserve"> –</w:t>
                      </w:r>
                      <w:r>
                        <w:t xml:space="preserve"> </w:t>
                      </w:r>
                      <w:r>
                        <w:rPr>
                          <w:noProof/>
                        </w:rPr>
                        <w:t>Brisanje podataka</w:t>
                      </w:r>
                      <w:bookmarkEnd w:id="615"/>
                    </w:p>
                  </w:txbxContent>
                </v:textbox>
                <w10:wrap type="topAndBottom"/>
              </v:shape>
            </w:pict>
          </mc:Fallback>
        </mc:AlternateContent>
      </w:r>
      <w:r w:rsidR="00B42EE3" w:rsidRPr="008D1D7C">
        <w:rPr>
          <w:noProof/>
          <w:lang w:eastAsia="hr-HR"/>
        </w:rPr>
        <w:drawing>
          <wp:anchor distT="0" distB="0" distL="114300" distR="114300" simplePos="0" relativeHeight="251622912" behindDoc="1" locked="0" layoutInCell="1" allowOverlap="1" wp14:anchorId="28C58B48" wp14:editId="03200929">
            <wp:simplePos x="0" y="0"/>
            <wp:positionH relativeFrom="margin">
              <wp:align>right</wp:align>
            </wp:positionH>
            <wp:positionV relativeFrom="paragraph">
              <wp:posOffset>871256</wp:posOffset>
            </wp:positionV>
            <wp:extent cx="6480810" cy="2163445"/>
            <wp:effectExtent l="0" t="0" r="0" b="825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6480810" cy="2163445"/>
                    </a:xfrm>
                    <a:prstGeom prst="rect">
                      <a:avLst/>
                    </a:prstGeom>
                  </pic:spPr>
                </pic:pic>
              </a:graphicData>
            </a:graphic>
          </wp:anchor>
        </w:drawing>
      </w:r>
      <w:r w:rsidR="00B257E5" w:rsidRPr="008D1D7C">
        <w:br/>
      </w:r>
      <w:r w:rsidR="00B3133E" w:rsidRPr="008D1D7C">
        <w:t xml:space="preserve">Svi </w:t>
      </w:r>
      <w:r w:rsidR="00845B8A" w:rsidRPr="008D1D7C">
        <w:t xml:space="preserve">korišteni </w:t>
      </w:r>
      <w:r w:rsidR="00B3133E" w:rsidRPr="008D1D7C">
        <w:t xml:space="preserve">podaci u </w:t>
      </w:r>
      <w:r w:rsidR="00B3133E" w:rsidRPr="00F86201">
        <w:t>proširenju</w:t>
      </w:r>
      <w:r w:rsidR="00B3133E" w:rsidRPr="008D1D7C">
        <w:rPr>
          <w:i/>
        </w:rPr>
        <w:t xml:space="preserve"> </w:t>
      </w:r>
      <w:r w:rsidR="00B3133E" w:rsidRPr="008D1D7C">
        <w:t xml:space="preserve">brišu se nakon deinstalacije, bez obzira gdje su pohranjeni. Osim brisanja podataka u samom </w:t>
      </w:r>
      <w:r w:rsidR="00B3133E" w:rsidRPr="00F86201">
        <w:t>proširenju</w:t>
      </w:r>
      <w:r w:rsidR="00B3133E" w:rsidRPr="008D1D7C">
        <w:rPr>
          <w:i/>
        </w:rPr>
        <w:t>,</w:t>
      </w:r>
      <w:r w:rsidR="00B3133E" w:rsidRPr="008D1D7C">
        <w:t xml:space="preserve"> moguće je </w:t>
      </w:r>
      <w:r w:rsidR="00B42EE3" w:rsidRPr="008D1D7C">
        <w:t xml:space="preserve">podatke obrisati </w:t>
      </w:r>
      <w:r w:rsidR="00B3133E" w:rsidRPr="008D1D7C">
        <w:t>i izvan njega:</w:t>
      </w:r>
    </w:p>
    <w:p w14:paraId="0B5C0E0B" w14:textId="77777777" w:rsidR="00B42EE3" w:rsidRPr="008D1D7C" w:rsidRDefault="00B42EE3" w:rsidP="00C759D7"/>
    <w:p w14:paraId="7CAF97DD" w14:textId="18765CF7" w:rsidR="00B42EE3" w:rsidRDefault="00B42EE3">
      <w:pPr>
        <w:jc w:val="left"/>
      </w:pPr>
      <w:r w:rsidRPr="008D1D7C">
        <w:br w:type="page"/>
      </w:r>
    </w:p>
    <w:p w14:paraId="54E78D27" w14:textId="51FE2616" w:rsidR="00DE4167" w:rsidRDefault="00AD1F38" w:rsidP="000D2B2F">
      <w:r>
        <w:lastRenderedPageBreak/>
        <w:t xml:space="preserve">Za primanje donacija na stranici </w:t>
      </w:r>
      <w:hyperlink r:id="rId271" w:history="1">
        <w:proofErr w:type="spellStart"/>
        <w:r w:rsidRPr="00AD1F38">
          <w:rPr>
            <w:rStyle w:val="Hyperlink"/>
          </w:rPr>
          <w:t>ednevnik.plus</w:t>
        </w:r>
        <w:proofErr w:type="spellEnd"/>
        <w:r w:rsidRPr="00AD1F38">
          <w:rPr>
            <w:rStyle w:val="Hyperlink"/>
          </w:rPr>
          <w:t>/donacije</w:t>
        </w:r>
      </w:hyperlink>
      <w:r>
        <w:t xml:space="preserve"> dostupna je opcija „PayPal“. Klikom na gumb se šalju uneseni podaci i vrijeme donacije koje služi kao jedinstveni ID na </w:t>
      </w:r>
      <w:proofErr w:type="spellStart"/>
      <w:r>
        <w:t>Firebase</w:t>
      </w:r>
      <w:proofErr w:type="spellEnd"/>
      <w:r>
        <w:t xml:space="preserve"> funkcije putem POST metode. </w:t>
      </w:r>
      <w:r w:rsidR="00DE4167">
        <w:t>F</w:t>
      </w:r>
      <w:r>
        <w:t xml:space="preserve">unkcije </w:t>
      </w:r>
      <w:proofErr w:type="spellStart"/>
      <w:r>
        <w:t>Firebase</w:t>
      </w:r>
      <w:proofErr w:type="spellEnd"/>
      <w:r>
        <w:t>-a nalaze se na istoj lokaciji kao i za e-Dnevnik Plus API (</w:t>
      </w:r>
      <w:hyperlink w:anchor="_e-Dnevnik_Plus_API" w:history="1">
        <w:r w:rsidRPr="00AD1F38">
          <w:rPr>
            <w:rStyle w:val="Hyperlink"/>
          </w:rPr>
          <w:t>toč</w:t>
        </w:r>
        <w:r w:rsidRPr="00AD1F38">
          <w:rPr>
            <w:rStyle w:val="Hyperlink"/>
          </w:rPr>
          <w:t>k</w:t>
        </w:r>
        <w:r w:rsidRPr="00AD1F38">
          <w:rPr>
            <w:rStyle w:val="Hyperlink"/>
          </w:rPr>
          <w:t>a 4.5.2</w:t>
        </w:r>
      </w:hyperlink>
      <w:r>
        <w:t>).</w:t>
      </w:r>
      <w:r w:rsidR="000D2B2F">
        <w:t xml:space="preserve"> Podaci se spremaju u bazu neizvršenih uplata, odnosno „</w:t>
      </w:r>
      <w:proofErr w:type="spellStart"/>
      <w:r w:rsidR="000D2B2F">
        <w:t>Bucket</w:t>
      </w:r>
      <w:proofErr w:type="spellEnd"/>
      <w:r w:rsidR="000D2B2F">
        <w:t>“. Nakon što korisnik izvrši uplatu,</w:t>
      </w:r>
      <w:r w:rsidR="00A03E02">
        <w:t xml:space="preserve"> PayPal sustav šalje POST poziv na moju, istu </w:t>
      </w:r>
      <w:proofErr w:type="spellStart"/>
      <w:r w:rsidR="00A03E02">
        <w:t>Firebase</w:t>
      </w:r>
      <w:proofErr w:type="spellEnd"/>
      <w:r w:rsidR="00A03E02">
        <w:t xml:space="preserve"> funkciju s podacima o uplati i dobiva nazad potvrdu primitka, tj. status kod 200. Zatim </w:t>
      </w:r>
      <w:proofErr w:type="spellStart"/>
      <w:r w:rsidR="00A03E02">
        <w:t>Firebase</w:t>
      </w:r>
      <w:proofErr w:type="spellEnd"/>
      <w:r w:rsidR="00A03E02">
        <w:t xml:space="preserve"> funkcija šalje POST poziv PayPal-u</w:t>
      </w:r>
      <w:r w:rsidR="000D2B2F">
        <w:t xml:space="preserve"> s</w:t>
      </w:r>
      <w:r w:rsidR="00A03E02">
        <w:t xml:space="preserve"> istim</w:t>
      </w:r>
      <w:r w:rsidR="000D2B2F">
        <w:t xml:space="preserve"> podacima o uplat</w:t>
      </w:r>
      <w:r w:rsidR="00A03E02">
        <w:t xml:space="preserve">i i čeka odgovor koji će reći je li plaćanje bilo uspješno izvršeno. Ako PayPal vrati odgovor „VERIFIED“, to znači da je plaćanje izvršeno i tada se pomoću jedinstvenog ID-a </w:t>
      </w:r>
      <w:r w:rsidR="00DE4167">
        <w:t>povlače uneseni podaci iz prethodnog „</w:t>
      </w:r>
      <w:proofErr w:type="spellStart"/>
      <w:r w:rsidR="00DE4167">
        <w:t>Bucketa</w:t>
      </w:r>
      <w:proofErr w:type="spellEnd"/>
      <w:r w:rsidR="00DE4167">
        <w:t>“ u drugi, koji sadrži uspješne uplate. GET pozivom na taj javno dostupni „</w:t>
      </w:r>
      <w:proofErr w:type="spellStart"/>
      <w:r w:rsidR="00DE4167">
        <w:t>Bucket</w:t>
      </w:r>
      <w:proofErr w:type="spellEnd"/>
      <w:r w:rsidR="00DE4167">
        <w:t>“ dobivaju se sve uplate koje se potom prikazuju ispod forme za donaciju.</w:t>
      </w:r>
    </w:p>
    <w:p w14:paraId="552FA3F7" w14:textId="08684F85" w:rsidR="00DE4167" w:rsidRDefault="000D2B2F" w:rsidP="000D2B2F">
      <w:pPr>
        <w:jc w:val="left"/>
      </w:pPr>
      <w:r>
        <w:t xml:space="preserve">Više o PayPal sustavu: </w:t>
      </w:r>
      <w:hyperlink r:id="rId272" w:history="1">
        <w:r w:rsidRPr="000D2B2F">
          <w:rPr>
            <w:rStyle w:val="Hyperlink"/>
          </w:rPr>
          <w:t>https://developer.paypal.com/docs/api/overview/</w:t>
        </w:r>
      </w:hyperlink>
      <w:r>
        <w:br/>
        <w:t xml:space="preserve">Više o pohrani: </w:t>
      </w:r>
      <w:hyperlink r:id="rId273" w:history="1">
        <w:r w:rsidRPr="000D2B2F">
          <w:rPr>
            <w:rStyle w:val="Hyperlink"/>
          </w:rPr>
          <w:t>https://googleapis.dev/nodejs/storage/latest/</w:t>
        </w:r>
      </w:hyperlink>
      <w:r w:rsidR="00DE4167">
        <w:br/>
        <w:t xml:space="preserve">Upravljanje bazom podataka i funkcijama: </w:t>
      </w:r>
      <w:r w:rsidR="0046269F">
        <w:br/>
      </w:r>
      <w:hyperlink r:id="rId274" w:history="1">
        <w:r w:rsidR="00DE4167" w:rsidRPr="00DE4167">
          <w:rPr>
            <w:rStyle w:val="Hyperlink"/>
          </w:rPr>
          <w:t>console.cloud.google.com</w:t>
        </w:r>
      </w:hyperlink>
      <w:ins w:id="616" w:author="Kristijan Ross" w:date="2020-10-01T22:21:00Z">
        <w:r w:rsidR="0046269F">
          <w:rPr>
            <w:rStyle w:val="Hyperlink"/>
          </w:rPr>
          <w:t xml:space="preserve"> </w:t>
        </w:r>
      </w:ins>
      <w:r w:rsidR="0046269F">
        <w:t xml:space="preserve"> ili </w:t>
      </w:r>
      <w:hyperlink r:id="rId275" w:history="1">
        <w:r w:rsidR="0046269F" w:rsidRPr="0046269F">
          <w:rPr>
            <w:rStyle w:val="Hyperlink"/>
          </w:rPr>
          <w:t>console.firebase.google.com</w:t>
        </w:r>
      </w:hyperlink>
    </w:p>
    <w:p w14:paraId="24BF4895" w14:textId="77777777" w:rsidR="0046269F" w:rsidRPr="008D1D7C" w:rsidRDefault="0046269F" w:rsidP="000D2B2F">
      <w:pPr>
        <w:jc w:val="left"/>
      </w:pPr>
    </w:p>
    <w:p w14:paraId="662F6B13" w14:textId="380F025D" w:rsidR="004D0106" w:rsidRPr="008D1D7C" w:rsidRDefault="004D0106" w:rsidP="004D0106">
      <w:pPr>
        <w:pStyle w:val="Heading2"/>
      </w:pPr>
      <w:bookmarkStart w:id="617" w:name="_Toc30111596"/>
      <w:bookmarkStart w:id="618" w:name="_Toc30115765"/>
      <w:bookmarkStart w:id="619" w:name="_Toc30115912"/>
      <w:bookmarkStart w:id="620" w:name="_Toc30195398"/>
      <w:bookmarkStart w:id="621" w:name="_Toc30196352"/>
      <w:bookmarkStart w:id="622" w:name="_Toc30111597"/>
      <w:bookmarkStart w:id="623" w:name="_Toc30115766"/>
      <w:bookmarkStart w:id="624" w:name="_Toc30115913"/>
      <w:bookmarkStart w:id="625" w:name="_Toc30195399"/>
      <w:bookmarkStart w:id="626" w:name="_Toc30196353"/>
      <w:bookmarkStart w:id="627" w:name="_Toc30111598"/>
      <w:bookmarkStart w:id="628" w:name="_Toc30115767"/>
      <w:bookmarkStart w:id="629" w:name="_Toc30115914"/>
      <w:bookmarkStart w:id="630" w:name="_Toc30195400"/>
      <w:bookmarkStart w:id="631" w:name="_Toc30196354"/>
      <w:bookmarkStart w:id="632" w:name="_Toc30111599"/>
      <w:bookmarkStart w:id="633" w:name="_Toc30115768"/>
      <w:bookmarkStart w:id="634" w:name="_Toc30115915"/>
      <w:bookmarkStart w:id="635" w:name="_Toc30195401"/>
      <w:bookmarkStart w:id="636" w:name="_Toc30196355"/>
      <w:bookmarkStart w:id="637" w:name="_Toc30111600"/>
      <w:bookmarkStart w:id="638" w:name="_Toc30115769"/>
      <w:bookmarkStart w:id="639" w:name="_Toc30115916"/>
      <w:bookmarkStart w:id="640" w:name="_Toc30195402"/>
      <w:bookmarkStart w:id="641" w:name="_Toc30196356"/>
      <w:bookmarkStart w:id="642" w:name="_Toc30111601"/>
      <w:bookmarkStart w:id="643" w:name="_Toc30115770"/>
      <w:bookmarkStart w:id="644" w:name="_Toc30115917"/>
      <w:bookmarkStart w:id="645" w:name="_Toc30195403"/>
      <w:bookmarkStart w:id="646" w:name="_Toc30196357"/>
      <w:bookmarkStart w:id="647" w:name="_Toc30111602"/>
      <w:bookmarkStart w:id="648" w:name="_Toc30115771"/>
      <w:bookmarkStart w:id="649" w:name="_Toc30115918"/>
      <w:bookmarkStart w:id="650" w:name="_Toc30195404"/>
      <w:bookmarkStart w:id="651" w:name="_Toc30196358"/>
      <w:bookmarkStart w:id="652" w:name="_Toc30111603"/>
      <w:bookmarkStart w:id="653" w:name="_Toc30115772"/>
      <w:bookmarkStart w:id="654" w:name="_Toc30115919"/>
      <w:bookmarkStart w:id="655" w:name="_Toc30195405"/>
      <w:bookmarkStart w:id="656" w:name="_Toc30196359"/>
      <w:bookmarkStart w:id="657" w:name="_Predviđanje_ocjena"/>
      <w:bookmarkStart w:id="658" w:name="_Toc52484720"/>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r w:rsidRPr="008D1D7C">
        <w:t>Predviđanje ocjena</w:t>
      </w:r>
      <w:bookmarkEnd w:id="658"/>
    </w:p>
    <w:p w14:paraId="606DC324" w14:textId="3B75BEDF" w:rsidR="009B382F" w:rsidRPr="008D1D7C" w:rsidRDefault="004D0106" w:rsidP="008D1D7C">
      <w:pPr>
        <w:shd w:val="clear" w:color="auto" w:fill="FFFFFE"/>
        <w:spacing w:after="0" w:line="330" w:lineRule="atLeast"/>
        <w:rPr>
          <w:rFonts w:ascii="Consolas" w:eastAsia="Times New Roman" w:hAnsi="Consolas" w:cs="Times New Roman"/>
          <w:color w:val="000000"/>
          <w:sz w:val="23"/>
          <w:szCs w:val="23"/>
          <w:lang w:eastAsia="hr-HR"/>
        </w:rPr>
      </w:pPr>
      <w:r w:rsidRPr="008D1D7C">
        <w:t>Ako je prosjek ocjena blizu više ocjene (&gt;</w:t>
      </w:r>
      <w:r w:rsidR="007115C7" w:rsidRPr="008D1D7C">
        <w:t>x</w:t>
      </w:r>
      <w:r w:rsidRPr="008D1D7C">
        <w:t>.</w:t>
      </w:r>
      <w:r w:rsidR="00B776E6" w:rsidRPr="008D1D7C">
        <w:t>0</w:t>
      </w:r>
      <w:r w:rsidRPr="008D1D7C">
        <w:t xml:space="preserve">5), </w:t>
      </w:r>
      <w:r w:rsidRPr="00F86201">
        <w:t>proširenje</w:t>
      </w:r>
      <w:r w:rsidRPr="008D1D7C">
        <w:rPr>
          <w:i/>
        </w:rPr>
        <w:t xml:space="preserve"> </w:t>
      </w:r>
      <w:r w:rsidRPr="008D1D7C">
        <w:t>ponovo izračunava prosjek</w:t>
      </w:r>
      <w:r w:rsidR="008D1D7C" w:rsidRPr="008D1D7C">
        <w:t xml:space="preserve"> posebnim algoritmom.</w:t>
      </w:r>
      <w:r w:rsidR="008D1D7C" w:rsidRPr="008D1D7C">
        <w:rPr>
          <w:rFonts w:ascii="Consolas" w:eastAsia="Times New Roman" w:hAnsi="Consolas" w:cs="Times New Roman"/>
          <w:color w:val="000000"/>
          <w:sz w:val="23"/>
          <w:szCs w:val="23"/>
          <w:lang w:eastAsia="hr-HR"/>
        </w:rPr>
        <w:t xml:space="preserve"> </w:t>
      </w:r>
      <w:r w:rsidR="00301253" w:rsidRPr="008D1D7C">
        <w:t xml:space="preserve">Algoritam je testiran na </w:t>
      </w:r>
      <w:r w:rsidR="00B42EE3" w:rsidRPr="008D1D7C">
        <w:t xml:space="preserve">velikom broju stvarno zaključenih </w:t>
      </w:r>
      <w:r w:rsidR="00301253" w:rsidRPr="008D1D7C">
        <w:t>predmet</w:t>
      </w:r>
      <w:r w:rsidR="00B42EE3" w:rsidRPr="008D1D7C">
        <w:t>nih ocjena</w:t>
      </w:r>
      <w:r w:rsidR="004F0E82" w:rsidRPr="008D1D7C">
        <w:t>,</w:t>
      </w:r>
      <w:r w:rsidR="00301253" w:rsidRPr="008D1D7C">
        <w:t xml:space="preserve"> koj</w:t>
      </w:r>
      <w:r w:rsidR="00B42EE3" w:rsidRPr="008D1D7C">
        <w:t xml:space="preserve">e su </w:t>
      </w:r>
      <w:r w:rsidR="00301253" w:rsidRPr="008D1D7C">
        <w:t>zaključen</w:t>
      </w:r>
      <w:r w:rsidR="00DF7EE9" w:rsidRPr="008D1D7C">
        <w:t>e na višu</w:t>
      </w:r>
      <w:r w:rsidR="00301253" w:rsidRPr="008D1D7C">
        <w:t xml:space="preserve"> ocjenu unatoč znatno nižoj aritmetičkoj sredini. </w:t>
      </w:r>
      <w:r w:rsidR="009D2BD1" w:rsidRPr="008D1D7C">
        <w:t>Program uspješno predviđa 90% slučajeva zaključivanja na višu ocjenu.</w:t>
      </w:r>
    </w:p>
    <w:p w14:paraId="1B938E04" w14:textId="151F9970" w:rsidR="007115C7" w:rsidRPr="008D1D7C" w:rsidRDefault="009D2BD1" w:rsidP="00523680">
      <w:r w:rsidRPr="008D1D7C">
        <w:t>Prosjek se izračunava na sljedeći način</w:t>
      </w:r>
      <w:r w:rsidR="007115C7" w:rsidRPr="008D1D7C">
        <w:t>:</w:t>
      </w:r>
    </w:p>
    <w:p w14:paraId="23CA48A9" w14:textId="77777777" w:rsidR="009D2BD1" w:rsidRPr="008D1D7C" w:rsidRDefault="007115C7" w:rsidP="00507DBF">
      <w:pPr>
        <w:pStyle w:val="ListParagraph"/>
        <w:numPr>
          <w:ilvl w:val="0"/>
          <w:numId w:val="28"/>
        </w:numPr>
        <w:ind w:left="714" w:hanging="357"/>
        <w:contextualSpacing w:val="0"/>
      </w:pPr>
      <w:r w:rsidRPr="008D1D7C">
        <w:t>Ocjene prvog polugodišta jednostavno se zbrajaju</w:t>
      </w:r>
      <w:r w:rsidR="009D2BD1" w:rsidRPr="008D1D7C">
        <w:t xml:space="preserve">. </w:t>
      </w:r>
    </w:p>
    <w:p w14:paraId="0B0BD40D" w14:textId="0AF988A0" w:rsidR="007115C7" w:rsidRPr="008D1D7C" w:rsidRDefault="009D2BD1" w:rsidP="00507DBF">
      <w:pPr>
        <w:pStyle w:val="ListParagraph"/>
        <w:numPr>
          <w:ilvl w:val="0"/>
          <w:numId w:val="28"/>
        </w:numPr>
        <w:ind w:left="714" w:hanging="357"/>
        <w:contextualSpacing w:val="0"/>
      </w:pPr>
      <w:r w:rsidRPr="008D1D7C">
        <w:t>Pri zbrajanju ocjena od siječnja do travnja, svaka ocjena veća od aritmetičke sredine pribraja se uvećana 10%.</w:t>
      </w:r>
    </w:p>
    <w:p w14:paraId="5961691B" w14:textId="37F3371C" w:rsidR="009D2BD1" w:rsidRPr="008D1D7C" w:rsidRDefault="009D2BD1" w:rsidP="00507DBF">
      <w:pPr>
        <w:pStyle w:val="ListParagraph"/>
        <w:numPr>
          <w:ilvl w:val="0"/>
          <w:numId w:val="28"/>
        </w:numPr>
        <w:ind w:left="714" w:hanging="357"/>
        <w:contextualSpacing w:val="0"/>
      </w:pPr>
      <w:r w:rsidRPr="008D1D7C">
        <w:t xml:space="preserve">Pri zbrajanju ocjena iz svibnja i lipnja, svaka ocjena veća od aritmetičke sredine pribraja se uvećana 25%, a manja </w:t>
      </w:r>
      <w:r w:rsidR="008343D0" w:rsidRPr="008D1D7C">
        <w:t>ili jednaka</w:t>
      </w:r>
      <w:r w:rsidRPr="008D1D7C">
        <w:t xml:space="preserve"> aritmetičk</w:t>
      </w:r>
      <w:r w:rsidR="008343D0" w:rsidRPr="008D1D7C">
        <w:t>oj</w:t>
      </w:r>
      <w:r w:rsidRPr="008D1D7C">
        <w:t xml:space="preserve"> sredin</w:t>
      </w:r>
      <w:r w:rsidR="008343D0" w:rsidRPr="008D1D7C">
        <w:t>i</w:t>
      </w:r>
      <w:r w:rsidRPr="008D1D7C">
        <w:t xml:space="preserve"> umanjena 10%.</w:t>
      </w:r>
    </w:p>
    <w:p w14:paraId="607EFBC2" w14:textId="18D449D7" w:rsidR="00A71FDE" w:rsidRPr="008D1D7C" w:rsidRDefault="009D2BD1" w:rsidP="00507DBF">
      <w:pPr>
        <w:pStyle w:val="ListParagraph"/>
        <w:numPr>
          <w:ilvl w:val="0"/>
          <w:numId w:val="28"/>
        </w:numPr>
        <w:ind w:left="714" w:hanging="357"/>
        <w:contextualSpacing w:val="0"/>
      </w:pPr>
      <w:r w:rsidRPr="008D1D7C">
        <w:t>Na kraju se ukupan zbroj dijeli s ukupnim brojem ocjena i time se dobiva predv</w:t>
      </w:r>
      <w:r w:rsidR="00A26384" w:rsidRPr="008D1D7C">
        <w:t xml:space="preserve">iđen </w:t>
      </w:r>
      <w:r w:rsidRPr="008D1D7C">
        <w:t>prosjek.</w:t>
      </w:r>
    </w:p>
    <w:p w14:paraId="1E01E111" w14:textId="26553A8C" w:rsidR="008343D0" w:rsidRPr="008D1D7C" w:rsidRDefault="00A26384" w:rsidP="00523680">
      <w:r w:rsidRPr="008D1D7C">
        <w:t xml:space="preserve">Predviđen prosjek predmeta s dvije decimale moguće je pronaći </w:t>
      </w:r>
      <w:r w:rsidR="000C0239" w:rsidRPr="008D1D7C">
        <w:t xml:space="preserve">na kartici „Ocjene“ </w:t>
      </w:r>
      <w:r w:rsidRPr="008D1D7C">
        <w:t>u „</w:t>
      </w:r>
      <w:proofErr w:type="spellStart"/>
      <w:r w:rsidRPr="008D1D7C">
        <w:t>Inspect</w:t>
      </w:r>
      <w:proofErr w:type="spellEnd"/>
      <w:r w:rsidRPr="008D1D7C">
        <w:t xml:space="preserve">“ konzoli </w:t>
      </w:r>
      <w:r w:rsidR="000C0239" w:rsidRPr="008D1D7C">
        <w:t>preglednika</w:t>
      </w:r>
      <w:r w:rsidR="00A469E8" w:rsidRPr="008D1D7C">
        <w:t>,</w:t>
      </w:r>
      <w:r w:rsidR="000C0239" w:rsidRPr="008D1D7C">
        <w:t xml:space="preserve"> </w:t>
      </w:r>
      <w:r w:rsidRPr="008D1D7C">
        <w:t xml:space="preserve">kad ocjene još nisu </w:t>
      </w:r>
      <w:proofErr w:type="spellStart"/>
      <w:r w:rsidR="000C0239" w:rsidRPr="008D1D7C">
        <w:t>predmemorirane</w:t>
      </w:r>
      <w:proofErr w:type="spellEnd"/>
      <w:r w:rsidRPr="008D1D7C">
        <w:t>.</w:t>
      </w:r>
    </w:p>
    <w:p w14:paraId="57A54AA2" w14:textId="74CE1851" w:rsidR="004D0106" w:rsidRPr="008D1D7C" w:rsidRDefault="008343D0" w:rsidP="008343D0">
      <w:r w:rsidRPr="008D1D7C">
        <w:br w:type="page"/>
      </w:r>
    </w:p>
    <w:p w14:paraId="6022EE0C" w14:textId="5010B712" w:rsidR="003965C3" w:rsidRPr="008D1D7C" w:rsidRDefault="003965C3" w:rsidP="003965C3">
      <w:pPr>
        <w:pStyle w:val="Heading1"/>
        <w:rPr>
          <w:i/>
        </w:rPr>
      </w:pPr>
      <w:bookmarkStart w:id="659" w:name="_Web-stranica_proširenja"/>
      <w:bookmarkStart w:id="660" w:name="_Toc52484721"/>
      <w:bookmarkEnd w:id="659"/>
      <w:r w:rsidRPr="008D1D7C">
        <w:lastRenderedPageBreak/>
        <w:t>Web-</w:t>
      </w:r>
      <w:r w:rsidR="00AF0157" w:rsidRPr="008D1D7C">
        <w:t>stranica</w:t>
      </w:r>
      <w:r w:rsidRPr="008D1D7C">
        <w:t xml:space="preserve"> </w:t>
      </w:r>
      <w:r w:rsidRPr="00F86201">
        <w:t>proširenja</w:t>
      </w:r>
      <w:bookmarkEnd w:id="660"/>
    </w:p>
    <w:p w14:paraId="6D27FD0A" w14:textId="2DC8B6BA" w:rsidR="00D317FE" w:rsidRPr="008D1D7C" w:rsidRDefault="00AF0157" w:rsidP="003965C3">
      <w:r w:rsidRPr="008D1D7C">
        <w:t>S</w:t>
      </w:r>
      <w:r w:rsidR="003965C3" w:rsidRPr="008D1D7C">
        <w:t xml:space="preserve">vrha </w:t>
      </w:r>
      <w:r w:rsidRPr="008D1D7C">
        <w:t xml:space="preserve">web-stranice </w:t>
      </w:r>
      <w:r w:rsidRPr="00F86201">
        <w:t>proširenja</w:t>
      </w:r>
      <w:r w:rsidRPr="008D1D7C">
        <w:rPr>
          <w:i/>
        </w:rPr>
        <w:t xml:space="preserve"> </w:t>
      </w:r>
      <w:r w:rsidRPr="008D1D7C">
        <w:t>je</w:t>
      </w:r>
      <w:r w:rsidRPr="008D1D7C">
        <w:rPr>
          <w:i/>
        </w:rPr>
        <w:t xml:space="preserve"> </w:t>
      </w:r>
      <w:r w:rsidR="003965C3" w:rsidRPr="008D1D7C">
        <w:t xml:space="preserve">lakše pronalaženje i pristup </w:t>
      </w:r>
      <w:r w:rsidR="003965C3" w:rsidRPr="00F86201">
        <w:t>proširenju</w:t>
      </w:r>
      <w:r w:rsidR="003965C3" w:rsidRPr="008D1D7C">
        <w:rPr>
          <w:i/>
        </w:rPr>
        <w:t>.</w:t>
      </w:r>
      <w:r w:rsidR="00313C95" w:rsidRPr="008D1D7C">
        <w:rPr>
          <w:i/>
        </w:rPr>
        <w:t xml:space="preserve"> </w:t>
      </w:r>
      <w:r w:rsidR="00313C95" w:rsidRPr="008D1D7C">
        <w:t>Prilagođena je i za mobilne uređaje, a z</w:t>
      </w:r>
      <w:r w:rsidR="003965C3" w:rsidRPr="008D1D7C">
        <w:t xml:space="preserve">ahvaljujući jednostavnoj vezi stranice — </w:t>
      </w:r>
      <w:hyperlink r:id="rId276" w:history="1">
        <w:proofErr w:type="spellStart"/>
        <w:r w:rsidR="003965C3" w:rsidRPr="008D1D7C">
          <w:rPr>
            <w:rStyle w:val="Hyperlink"/>
          </w:rPr>
          <w:t>ednevnik.plus</w:t>
        </w:r>
        <w:proofErr w:type="spellEnd"/>
      </w:hyperlink>
      <w:r w:rsidR="003965C3" w:rsidRPr="008D1D7C">
        <w:t>, lako se pamti i još lakše dijeli.</w:t>
      </w:r>
    </w:p>
    <w:p w14:paraId="40D95909" w14:textId="15BDCAF1" w:rsidR="00D317FE" w:rsidRPr="008D1D7C" w:rsidRDefault="0052732D" w:rsidP="00D3432A">
      <w:pPr>
        <w:pStyle w:val="Heading2"/>
      </w:pPr>
      <w:bookmarkStart w:id="661" w:name="_Sastav_web-stranice"/>
      <w:bookmarkStart w:id="662" w:name="_Toc52484722"/>
      <w:bookmarkEnd w:id="661"/>
      <w:r w:rsidRPr="008D1D7C">
        <w:t>Sastav web-stranice</w:t>
      </w:r>
      <w:bookmarkEnd w:id="662"/>
    </w:p>
    <w:p w14:paraId="4B11A30F" w14:textId="77777777" w:rsidR="009B382F" w:rsidRPr="008D1D7C" w:rsidRDefault="003965C3" w:rsidP="003965C3">
      <w:r w:rsidRPr="008D1D7C">
        <w:t xml:space="preserve">Naslovna stranica sadrži </w:t>
      </w:r>
      <w:r w:rsidR="000C0239" w:rsidRPr="008D1D7C">
        <w:t>vezu</w:t>
      </w:r>
      <w:r w:rsidRPr="008D1D7C">
        <w:t xml:space="preserve"> za preuzimanje i posljednje ažuriranje </w:t>
      </w:r>
      <w:r w:rsidRPr="00F86201">
        <w:t>proširenja</w:t>
      </w:r>
      <w:r w:rsidRPr="008D1D7C">
        <w:rPr>
          <w:i/>
        </w:rPr>
        <w:t xml:space="preserve"> </w:t>
      </w:r>
      <w:r w:rsidRPr="008D1D7C">
        <w:t xml:space="preserve">kako bi budući korisnici znali što ih očekuje.  U sedam slika prikazane su osnovne mogućnosti </w:t>
      </w:r>
      <w:r w:rsidRPr="00F86201">
        <w:t>proširenja</w:t>
      </w:r>
      <w:r w:rsidRPr="008D1D7C">
        <w:rPr>
          <w:i/>
        </w:rPr>
        <w:t xml:space="preserve"> </w:t>
      </w:r>
      <w:r w:rsidRPr="008D1D7C">
        <w:t>koje je moguće mijenjati klikom na sličicu (</w:t>
      </w:r>
      <w:proofErr w:type="spellStart"/>
      <w:r w:rsidRPr="008D1D7C">
        <w:rPr>
          <w:i/>
        </w:rPr>
        <w:t>thumbnail</w:t>
      </w:r>
      <w:proofErr w:type="spellEnd"/>
      <w:r w:rsidRPr="008D1D7C">
        <w:t xml:space="preserve">) ispod. </w:t>
      </w:r>
    </w:p>
    <w:p w14:paraId="37133A8C" w14:textId="1F4FA0BE" w:rsidR="003965C3" w:rsidRPr="008D1D7C" w:rsidRDefault="003965C3" w:rsidP="003965C3">
      <w:r w:rsidRPr="008D1D7C">
        <w:t>Potom su prikazane četi</w:t>
      </w:r>
      <w:r w:rsidR="008D1D7C">
        <w:t>r</w:t>
      </w:r>
      <w:r w:rsidRPr="008D1D7C">
        <w:t>i kartice:</w:t>
      </w:r>
    </w:p>
    <w:p w14:paraId="77B9CDD2" w14:textId="77777777" w:rsidR="003965C3" w:rsidRPr="008D1D7C" w:rsidRDefault="003965C3" w:rsidP="00507DBF">
      <w:pPr>
        <w:pStyle w:val="ListParagraph"/>
        <w:numPr>
          <w:ilvl w:val="0"/>
          <w:numId w:val="17"/>
        </w:numPr>
        <w:ind w:left="714" w:hanging="357"/>
        <w:contextualSpacing w:val="0"/>
      </w:pPr>
      <w:r w:rsidRPr="008D1D7C">
        <w:t>„</w:t>
      </w:r>
      <w:r w:rsidRPr="008D1D7C">
        <w:rPr>
          <w:b/>
        </w:rPr>
        <w:t>Instalacija</w:t>
      </w:r>
      <w:r w:rsidRPr="008D1D7C">
        <w:t xml:space="preserve">“ – Sadrži upute za instalaciju, video koji prikazuje postupak i korištenje osnovnih mogućnosti </w:t>
      </w:r>
      <w:r w:rsidRPr="00F86201">
        <w:t>proširenja</w:t>
      </w:r>
      <w:r w:rsidRPr="008D1D7C">
        <w:rPr>
          <w:i/>
        </w:rPr>
        <w:t xml:space="preserve"> </w:t>
      </w:r>
      <w:r w:rsidRPr="008D1D7C">
        <w:t>te na kraju vezu prema recenzijama koja se klikom otvara u novoj kartici.</w:t>
      </w:r>
    </w:p>
    <w:p w14:paraId="2E19DDA3" w14:textId="46557D8C" w:rsidR="003965C3" w:rsidRPr="008D1D7C" w:rsidRDefault="003965C3" w:rsidP="00507DBF">
      <w:pPr>
        <w:pStyle w:val="ListParagraph"/>
        <w:numPr>
          <w:ilvl w:val="0"/>
          <w:numId w:val="17"/>
        </w:numPr>
        <w:ind w:left="714" w:hanging="357"/>
        <w:contextualSpacing w:val="0"/>
      </w:pPr>
      <w:r w:rsidRPr="008D1D7C">
        <w:t>„</w:t>
      </w:r>
      <w:r w:rsidRPr="008D1D7C">
        <w:rPr>
          <w:b/>
        </w:rPr>
        <w:t>Mogućnosti</w:t>
      </w:r>
      <w:r w:rsidRPr="008D1D7C">
        <w:t xml:space="preserve">“ – Sadrži većinu mogućnosti </w:t>
      </w:r>
      <w:r w:rsidRPr="00F86201">
        <w:t>proširenja</w:t>
      </w:r>
      <w:r w:rsidR="00B45EDF">
        <w:t xml:space="preserve"> za učenike i roditelje</w:t>
      </w:r>
      <w:r w:rsidRPr="008D1D7C">
        <w:rPr>
          <w:i/>
        </w:rPr>
        <w:t>,</w:t>
      </w:r>
      <w:r w:rsidRPr="008D1D7C">
        <w:t xml:space="preserve"> ali znatno sažetije od </w:t>
      </w:r>
      <w:hyperlink w:anchor="_Sve_mogućnosti_proširenja" w:history="1">
        <w:r w:rsidRPr="00B45EDF">
          <w:rPr>
            <w:rStyle w:val="Hyperlink"/>
          </w:rPr>
          <w:t>odjeljka 2</w:t>
        </w:r>
      </w:hyperlink>
      <w:r w:rsidRPr="008D1D7C">
        <w:t>, te na kraju vezu na</w:t>
      </w:r>
      <w:r w:rsidR="008D1D7C" w:rsidRPr="008D1D7C">
        <w:t xml:space="preserve"> </w:t>
      </w:r>
      <w:r w:rsidRPr="008D1D7C">
        <w:t>dokumentaciju koju sada čitate.</w:t>
      </w:r>
    </w:p>
    <w:p w14:paraId="315882DE" w14:textId="5B2C9249" w:rsidR="003965C3" w:rsidRPr="008D1D7C" w:rsidRDefault="003965C3" w:rsidP="00507DBF">
      <w:pPr>
        <w:pStyle w:val="ListParagraph"/>
        <w:numPr>
          <w:ilvl w:val="0"/>
          <w:numId w:val="17"/>
        </w:numPr>
        <w:ind w:left="714" w:hanging="357"/>
        <w:contextualSpacing w:val="0"/>
      </w:pPr>
      <w:r w:rsidRPr="008D1D7C">
        <w:t>„</w:t>
      </w:r>
      <w:r w:rsidRPr="008D1D7C">
        <w:rPr>
          <w:b/>
        </w:rPr>
        <w:t>Kontakt</w:t>
      </w:r>
      <w:r w:rsidRPr="008D1D7C">
        <w:t xml:space="preserve">“ – Služi kako bi me korisnik mogao kontaktirati za bilo koja pitanja vezana uz </w:t>
      </w:r>
      <w:r w:rsidRPr="00F86201">
        <w:t>proširenje</w:t>
      </w:r>
      <w:r w:rsidRPr="008D1D7C">
        <w:rPr>
          <w:i/>
        </w:rPr>
        <w:t>,</w:t>
      </w:r>
      <w:r w:rsidRPr="008D1D7C">
        <w:t xml:space="preserve"> ali </w:t>
      </w:r>
      <w:r w:rsidR="00DF7EE9" w:rsidRPr="008D1D7C">
        <w:t>i druga pitanja, ne</w:t>
      </w:r>
      <w:r w:rsidRPr="008D1D7C">
        <w:t xml:space="preserve"> strogo vezano uz njega. Nije moguće poslati praznu poruku, niti je email obavezno unijeti.</w:t>
      </w:r>
    </w:p>
    <w:p w14:paraId="2BA15185" w14:textId="1BF1D077" w:rsidR="003965C3" w:rsidRPr="008D1D7C" w:rsidRDefault="003965C3" w:rsidP="00507DBF">
      <w:pPr>
        <w:pStyle w:val="ListParagraph"/>
        <w:numPr>
          <w:ilvl w:val="0"/>
          <w:numId w:val="17"/>
        </w:numPr>
        <w:ind w:left="714" w:hanging="357"/>
        <w:contextualSpacing w:val="0"/>
        <w:jc w:val="left"/>
      </w:pPr>
      <w:r w:rsidRPr="008D1D7C">
        <w:t>„</w:t>
      </w:r>
      <w:r w:rsidRPr="008D1D7C">
        <w:rPr>
          <w:b/>
        </w:rPr>
        <w:t>Autor</w:t>
      </w:r>
      <w:r w:rsidRPr="008D1D7C">
        <w:t xml:space="preserve">“ – Predstavlja moje ime i razred koji pohađam. Ispod </w:t>
      </w:r>
      <w:r w:rsidR="008D1D7C" w:rsidRPr="008D1D7C">
        <w:t>se nalazi</w:t>
      </w:r>
      <w:r w:rsidRPr="008D1D7C">
        <w:t xml:space="preserve"> </w:t>
      </w:r>
      <w:r w:rsidR="001A124F">
        <w:t>nekoliko</w:t>
      </w:r>
      <w:r w:rsidR="001A124F" w:rsidRPr="008D1D7C">
        <w:t xml:space="preserve"> </w:t>
      </w:r>
      <w:r w:rsidRPr="008D1D7C">
        <w:t xml:space="preserve">zanimljivih crtica vezanih uz </w:t>
      </w:r>
      <w:r w:rsidRPr="00F86201">
        <w:t>proširenje</w:t>
      </w:r>
      <w:r w:rsidRPr="008D1D7C">
        <w:rPr>
          <w:i/>
        </w:rPr>
        <w:t xml:space="preserve"> </w:t>
      </w:r>
      <w:r w:rsidRPr="008D1D7C">
        <w:t>i izradu</w:t>
      </w:r>
      <w:r w:rsidRPr="008D1D7C">
        <w:rPr>
          <w:i/>
        </w:rPr>
        <w:t>.</w:t>
      </w:r>
      <w:r w:rsidRPr="008D1D7C">
        <w:br/>
      </w:r>
    </w:p>
    <w:p w14:paraId="66C1311B" w14:textId="2C16184E" w:rsidR="003965C3" w:rsidRPr="008D1D7C" w:rsidRDefault="008D1D7C" w:rsidP="003965C3">
      <w:r w:rsidRPr="008D1D7C">
        <w:t xml:space="preserve">Ovo su </w:t>
      </w:r>
      <w:proofErr w:type="spellStart"/>
      <w:r w:rsidRPr="008D1D7C">
        <w:t>podstranice</w:t>
      </w:r>
      <w:proofErr w:type="spellEnd"/>
      <w:r w:rsidR="0051785B">
        <w:t xml:space="preserve"> domene </w:t>
      </w:r>
      <w:proofErr w:type="spellStart"/>
      <w:r w:rsidR="0051785B">
        <w:t>ednevnik.plus</w:t>
      </w:r>
      <w:proofErr w:type="spellEnd"/>
      <w:r w:rsidR="003965C3" w:rsidRPr="008D1D7C">
        <w:t>:</w:t>
      </w:r>
    </w:p>
    <w:p w14:paraId="1C85D830" w14:textId="77777777" w:rsidR="003965C3" w:rsidRPr="008D1D7C" w:rsidRDefault="003965C3" w:rsidP="00507DBF">
      <w:pPr>
        <w:pStyle w:val="ListParagraph"/>
        <w:numPr>
          <w:ilvl w:val="0"/>
          <w:numId w:val="18"/>
        </w:numPr>
        <w:contextualSpacing w:val="0"/>
      </w:pPr>
      <w:proofErr w:type="spellStart"/>
      <w:r w:rsidRPr="008D1D7C">
        <w:t>ednevnik.plus</w:t>
      </w:r>
      <w:proofErr w:type="spellEnd"/>
      <w:r w:rsidRPr="008D1D7C">
        <w:t>/</w:t>
      </w:r>
      <w:proofErr w:type="spellStart"/>
      <w:r w:rsidRPr="008D1D7C">
        <w:rPr>
          <w:b/>
        </w:rPr>
        <w:t>azuriran</w:t>
      </w:r>
      <w:proofErr w:type="spellEnd"/>
      <w:r w:rsidRPr="008D1D7C">
        <w:t xml:space="preserve"> – Ovdje se nalaze sve posljednje novosti vezane uz </w:t>
      </w:r>
      <w:r w:rsidRPr="00F86201">
        <w:t>proširenje</w:t>
      </w:r>
      <w:r w:rsidRPr="008D1D7C">
        <w:rPr>
          <w:i/>
        </w:rPr>
        <w:t xml:space="preserve"> </w:t>
      </w:r>
      <w:r w:rsidRPr="008D1D7C">
        <w:t>koje se automatski otvaraju prilikom većeg ažuriranja.</w:t>
      </w:r>
    </w:p>
    <w:p w14:paraId="55C37B2F" w14:textId="57F4DB40" w:rsidR="003965C3" w:rsidRPr="008D1D7C" w:rsidRDefault="003965C3" w:rsidP="00507DBF">
      <w:pPr>
        <w:pStyle w:val="ListParagraph"/>
        <w:numPr>
          <w:ilvl w:val="0"/>
          <w:numId w:val="18"/>
        </w:numPr>
        <w:ind w:left="714" w:hanging="357"/>
        <w:contextualSpacing w:val="0"/>
      </w:pPr>
      <w:proofErr w:type="spellStart"/>
      <w:r w:rsidRPr="008D1D7C">
        <w:t>ednevnik.plus</w:t>
      </w:r>
      <w:proofErr w:type="spellEnd"/>
      <w:r w:rsidRPr="008D1D7C">
        <w:t>/</w:t>
      </w:r>
      <w:proofErr w:type="spellStart"/>
      <w:r w:rsidRPr="008D1D7C">
        <w:rPr>
          <w:b/>
        </w:rPr>
        <w:t>dobrodosli</w:t>
      </w:r>
      <w:proofErr w:type="spellEnd"/>
      <w:r w:rsidRPr="008D1D7C">
        <w:t xml:space="preserve"> – Stranica je koja se otvara nakon uspješne instalacije </w:t>
      </w:r>
      <w:r w:rsidRPr="00F86201">
        <w:t>proširenja</w:t>
      </w:r>
      <w:r w:rsidR="006A663D" w:rsidRPr="008D1D7C">
        <w:rPr>
          <w:i/>
        </w:rPr>
        <w:t xml:space="preserve"> </w:t>
      </w:r>
      <w:r w:rsidR="006A663D" w:rsidRPr="008D1D7C">
        <w:t>(</w:t>
      </w:r>
      <w:hyperlink w:anchor="_Upute_za_korištenje" w:history="1">
        <w:r w:rsidR="005F6BDC" w:rsidRPr="008D1D7C">
          <w:rPr>
            <w:rStyle w:val="Hyperlink"/>
          </w:rPr>
          <w:t>točka</w:t>
        </w:r>
        <w:r w:rsidRPr="008D1D7C">
          <w:rPr>
            <w:rStyle w:val="Hyperlink"/>
          </w:rPr>
          <w:t xml:space="preserve"> </w:t>
        </w:r>
        <w:r w:rsidR="006A663D" w:rsidRPr="008D1D7C">
          <w:rPr>
            <w:rStyle w:val="Hyperlink"/>
          </w:rPr>
          <w:t>1.3</w:t>
        </w:r>
      </w:hyperlink>
      <w:r w:rsidR="006A663D" w:rsidRPr="008D1D7C">
        <w:t>)</w:t>
      </w:r>
      <w:r w:rsidRPr="008D1D7C">
        <w:t>.</w:t>
      </w:r>
    </w:p>
    <w:p w14:paraId="47599A6F" w14:textId="40EDB6C8" w:rsidR="003965C3" w:rsidRPr="008D1D7C" w:rsidRDefault="003965C3" w:rsidP="00507DBF">
      <w:pPr>
        <w:pStyle w:val="ListParagraph"/>
        <w:numPr>
          <w:ilvl w:val="0"/>
          <w:numId w:val="18"/>
        </w:numPr>
        <w:contextualSpacing w:val="0"/>
      </w:pPr>
      <w:proofErr w:type="spellStart"/>
      <w:r w:rsidRPr="008D1D7C">
        <w:t>ednevnik.plus</w:t>
      </w:r>
      <w:proofErr w:type="spellEnd"/>
      <w:r w:rsidRPr="008D1D7C">
        <w:t>/</w:t>
      </w:r>
      <w:r w:rsidRPr="008D1D7C">
        <w:rPr>
          <w:b/>
        </w:rPr>
        <w:t>deinstalacija</w:t>
      </w:r>
      <w:r w:rsidRPr="008D1D7C">
        <w:t xml:space="preserve"> – Stranica je koja se otvara nakon deinstalacije </w:t>
      </w:r>
      <w:r w:rsidRPr="00F86201">
        <w:t>proširenja</w:t>
      </w:r>
      <w:r w:rsidRPr="008D1D7C">
        <w:rPr>
          <w:i/>
        </w:rPr>
        <w:t>.</w:t>
      </w:r>
      <w:r w:rsidRPr="008D1D7C">
        <w:t xml:space="preserve"> </w:t>
      </w:r>
      <w:r w:rsidR="008B1E09" w:rsidRPr="008D1D7C">
        <w:t>Na stranici su p</w:t>
      </w:r>
      <w:r w:rsidRPr="008D1D7C">
        <w:t>onuđene tri opcije:</w:t>
      </w:r>
    </w:p>
    <w:p w14:paraId="53865E6D" w14:textId="77777777" w:rsidR="003965C3" w:rsidRPr="008D1D7C" w:rsidRDefault="003965C3" w:rsidP="00B45EDF">
      <w:pPr>
        <w:pStyle w:val="ListParagraph"/>
        <w:numPr>
          <w:ilvl w:val="1"/>
          <w:numId w:val="18"/>
        </w:numPr>
        <w:ind w:left="1434" w:hanging="357"/>
        <w:jc w:val="left"/>
      </w:pPr>
      <w:r w:rsidRPr="008D1D7C">
        <w:t>Školovanje je završeno i više mi ne treba.</w:t>
      </w:r>
    </w:p>
    <w:p w14:paraId="64E16E16" w14:textId="77777777" w:rsidR="003965C3" w:rsidRPr="008D1D7C" w:rsidRDefault="003965C3" w:rsidP="00B45EDF">
      <w:pPr>
        <w:pStyle w:val="ListParagraph"/>
        <w:numPr>
          <w:ilvl w:val="1"/>
          <w:numId w:val="18"/>
        </w:numPr>
        <w:ind w:left="1434" w:hanging="357"/>
        <w:jc w:val="left"/>
      </w:pPr>
      <w:r w:rsidRPr="008D1D7C">
        <w:t>Ne sviđa mi se, očekivao sam više.</w:t>
      </w:r>
    </w:p>
    <w:p w14:paraId="374930D0" w14:textId="084C1D7B" w:rsidR="003965C3" w:rsidRPr="008D1D7C" w:rsidRDefault="003965C3" w:rsidP="00B45EDF">
      <w:pPr>
        <w:pStyle w:val="ListParagraph"/>
        <w:numPr>
          <w:ilvl w:val="1"/>
          <w:numId w:val="18"/>
        </w:numPr>
        <w:ind w:left="1434" w:hanging="357"/>
        <w:jc w:val="left"/>
      </w:pPr>
      <w:r w:rsidRPr="008D1D7C">
        <w:t>Ne radi ispravno.</w:t>
      </w:r>
      <w:r w:rsidR="00B45EDF">
        <w:br/>
      </w:r>
    </w:p>
    <w:p w14:paraId="1DB874A0" w14:textId="4E402992" w:rsidR="00005053" w:rsidRPr="008D1D7C" w:rsidRDefault="00E6156F" w:rsidP="003965C3">
      <w:pPr>
        <w:pStyle w:val="ListParagraph"/>
        <w:contextualSpacing w:val="0"/>
      </w:pPr>
      <w:r w:rsidRPr="008D1D7C">
        <w:t>Ako</w:t>
      </w:r>
      <w:r w:rsidR="003965C3" w:rsidRPr="008D1D7C">
        <w:t xml:space="preserve"> je izabrana opcija B ili C, nije moguće poslati anketu bez obrazloženja.</w:t>
      </w:r>
      <w:r w:rsidR="009B382F" w:rsidRPr="008D1D7C">
        <w:t xml:space="preserve"> </w:t>
      </w:r>
      <w:r w:rsidR="003965C3" w:rsidRPr="008D1D7C">
        <w:t xml:space="preserve">Kod opcije A komentar je </w:t>
      </w:r>
      <w:r w:rsidR="00DF7EE9" w:rsidRPr="008D1D7C">
        <w:t xml:space="preserve">također </w:t>
      </w:r>
      <w:r w:rsidR="003965C3" w:rsidRPr="008D1D7C">
        <w:t xml:space="preserve">ponuđen, ali nije obavezan. </w:t>
      </w:r>
      <w:r w:rsidR="0044223D" w:rsidRPr="008D1D7C">
        <w:t xml:space="preserve">Pri pokušaju zatvaranja stranice pojavit će se upozorenje da </w:t>
      </w:r>
      <w:r w:rsidR="00005053" w:rsidRPr="008D1D7C">
        <w:t>anketa nije ispunjena.</w:t>
      </w:r>
    </w:p>
    <w:p w14:paraId="6849E05D" w14:textId="57615E3F" w:rsidR="00D3432A" w:rsidRPr="008D1D7C" w:rsidRDefault="003965C3" w:rsidP="00507DBF">
      <w:pPr>
        <w:pStyle w:val="ListParagraph"/>
        <w:numPr>
          <w:ilvl w:val="0"/>
          <w:numId w:val="18"/>
        </w:numPr>
        <w:contextualSpacing w:val="0"/>
      </w:pPr>
      <w:proofErr w:type="spellStart"/>
      <w:r w:rsidRPr="008D1D7C">
        <w:lastRenderedPageBreak/>
        <w:t>ednevnik.plus</w:t>
      </w:r>
      <w:proofErr w:type="spellEnd"/>
      <w:r w:rsidRPr="008D1D7C">
        <w:t>/</w:t>
      </w:r>
      <w:r w:rsidRPr="008D1D7C">
        <w:rPr>
          <w:b/>
        </w:rPr>
        <w:t xml:space="preserve">politika-privatnosti </w:t>
      </w:r>
      <w:r w:rsidRPr="008D1D7C">
        <w:t xml:space="preserve">– Ovaj dokument objašnjava kako </w:t>
      </w:r>
      <w:r w:rsidRPr="00F86201">
        <w:t>proširenje</w:t>
      </w:r>
      <w:r w:rsidRPr="008D1D7C">
        <w:rPr>
          <w:i/>
        </w:rPr>
        <w:t xml:space="preserve"> </w:t>
      </w:r>
      <w:r w:rsidRPr="008D1D7C">
        <w:t xml:space="preserve">koristi i čuva korisnikove osobne podatke, prikupljene prilikom njegova korištenja. Veza na stranicu nalazi se pri dnu naslovne stranice te na mjestu preuzimanja </w:t>
      </w:r>
      <w:r w:rsidRPr="00F86201">
        <w:t>proširenja</w:t>
      </w:r>
      <w:r w:rsidRPr="008D1D7C">
        <w:rPr>
          <w:i/>
        </w:rPr>
        <w:t>.</w:t>
      </w:r>
    </w:p>
    <w:p w14:paraId="60208E51" w14:textId="5F88ABE2" w:rsidR="0051785B" w:rsidRDefault="0051785B" w:rsidP="00507DBF">
      <w:pPr>
        <w:pStyle w:val="ListParagraph"/>
        <w:numPr>
          <w:ilvl w:val="0"/>
          <w:numId w:val="18"/>
        </w:numPr>
        <w:contextualSpacing w:val="0"/>
        <w:jc w:val="left"/>
      </w:pPr>
      <w:proofErr w:type="spellStart"/>
      <w:r>
        <w:t>ednevnik.plus</w:t>
      </w:r>
      <w:proofErr w:type="spellEnd"/>
      <w:r>
        <w:t>/</w:t>
      </w:r>
      <w:r>
        <w:rPr>
          <w:b/>
          <w:bCs/>
        </w:rPr>
        <w:t>donacije</w:t>
      </w:r>
      <w:r>
        <w:t xml:space="preserve"> </w:t>
      </w:r>
      <w:r w:rsidRPr="008D1D7C">
        <w:t>–</w:t>
      </w:r>
      <w:r>
        <w:t xml:space="preserve"> Stranica je na kojoj zadovoljni korisnici mogu donirati „kave“ za nastavak razvoja i održavanje </w:t>
      </w:r>
      <w:r w:rsidRPr="00F86201">
        <w:t>proširenja</w:t>
      </w:r>
      <w:r>
        <w:t>. Iznad ostavljenog komentara nalazi se onoliko kava koliko je kupac donirao.</w:t>
      </w:r>
    </w:p>
    <w:p w14:paraId="01FE5BD4" w14:textId="31DADEF4" w:rsidR="00844692" w:rsidRDefault="004E7C4D" w:rsidP="00844692">
      <w:pPr>
        <w:pStyle w:val="ListParagraph"/>
        <w:numPr>
          <w:ilvl w:val="0"/>
          <w:numId w:val="18"/>
        </w:numPr>
        <w:contextualSpacing w:val="0"/>
        <w:jc w:val="left"/>
      </w:pPr>
      <w:proofErr w:type="spellStart"/>
      <w:r>
        <w:t>ednevnik.plus</w:t>
      </w:r>
      <w:proofErr w:type="spellEnd"/>
      <w:r>
        <w:t>/</w:t>
      </w:r>
      <w:proofErr w:type="spellStart"/>
      <w:r>
        <w:rPr>
          <w:b/>
          <w:bCs/>
        </w:rPr>
        <w:t>skole</w:t>
      </w:r>
      <w:proofErr w:type="spellEnd"/>
      <w:r>
        <w:rPr>
          <w:b/>
          <w:bCs/>
        </w:rPr>
        <w:t xml:space="preserve"> </w:t>
      </w:r>
      <w:r>
        <w:t xml:space="preserve">– Stranica </w:t>
      </w:r>
      <w:r w:rsidR="00844692">
        <w:t>za e-Dnevnik Plus za škole. Sadrži osnovne informacije o korištenju i linkove za preuzimanje.</w:t>
      </w:r>
    </w:p>
    <w:p w14:paraId="34A7F428" w14:textId="64AD1A04" w:rsidR="00AE36AA" w:rsidRPr="008D1D7C" w:rsidRDefault="00AE36AA" w:rsidP="00844692">
      <w:pPr>
        <w:pStyle w:val="ListParagraph"/>
        <w:numPr>
          <w:ilvl w:val="0"/>
          <w:numId w:val="18"/>
        </w:numPr>
        <w:contextualSpacing w:val="0"/>
        <w:jc w:val="left"/>
      </w:pPr>
      <w:proofErr w:type="spellStart"/>
      <w:r>
        <w:t>ednevnik.plus</w:t>
      </w:r>
      <w:proofErr w:type="spellEnd"/>
      <w:r>
        <w:t>/</w:t>
      </w:r>
      <w:r w:rsidRPr="00AE36AA">
        <w:rPr>
          <w:b/>
          <w:bCs/>
        </w:rPr>
        <w:t>prijenos</w:t>
      </w:r>
      <w:r>
        <w:rPr>
          <w:b/>
          <w:bCs/>
        </w:rPr>
        <w:t xml:space="preserve"> </w:t>
      </w:r>
      <w:r>
        <w:t>– Stranica za kopiranje korisničkih podataka koji se prenose na karticu/token/mobitel. Služi umjesto Chrome aplikacije (</w:t>
      </w:r>
      <w:hyperlink w:anchor="_e-Dnevnik_Plus_API" w:history="1">
        <w:r w:rsidRPr="00AE36AA">
          <w:rPr>
            <w:rStyle w:val="Hyperlink"/>
          </w:rPr>
          <w:t>točka 4.5.2</w:t>
        </w:r>
      </w:hyperlink>
      <w:r>
        <w:t>).</w:t>
      </w:r>
    </w:p>
    <w:p w14:paraId="6AE3FD07" w14:textId="4CA5EB8C" w:rsidR="0051785B" w:rsidRDefault="00D3432A" w:rsidP="00507DBF">
      <w:pPr>
        <w:pStyle w:val="ListParagraph"/>
        <w:numPr>
          <w:ilvl w:val="0"/>
          <w:numId w:val="18"/>
        </w:numPr>
        <w:contextualSpacing w:val="0"/>
        <w:jc w:val="left"/>
      </w:pPr>
      <w:proofErr w:type="spellStart"/>
      <w:r w:rsidRPr="008D1D7C">
        <w:t>ednevnik.plus</w:t>
      </w:r>
      <w:proofErr w:type="spellEnd"/>
      <w:r w:rsidRPr="008D1D7C">
        <w:t>/</w:t>
      </w:r>
      <w:r w:rsidRPr="008D1D7C">
        <w:rPr>
          <w:b/>
        </w:rPr>
        <w:t xml:space="preserve">404.html </w:t>
      </w:r>
      <w:r w:rsidRPr="008D1D7C">
        <w:t>– Stranica je koja se otvara kad ne postoji veza u domeni:</w:t>
      </w:r>
      <w:r w:rsidRPr="008D1D7C">
        <w:br/>
        <w:t>„</w:t>
      </w:r>
      <w:r w:rsidRPr="008D1D7C">
        <w:rPr>
          <w:i/>
        </w:rPr>
        <w:t>Ovaj URL još ne postoji; ako tražiš nešto skriveno blizu si.</w:t>
      </w:r>
      <w:r w:rsidRPr="008D1D7C">
        <w:t>“</w:t>
      </w:r>
    </w:p>
    <w:p w14:paraId="144A41B7" w14:textId="7CD5D1B4" w:rsidR="00D457AF" w:rsidRDefault="00D457AF" w:rsidP="00507DBF">
      <w:pPr>
        <w:pStyle w:val="ListParagraph"/>
        <w:numPr>
          <w:ilvl w:val="0"/>
          <w:numId w:val="18"/>
        </w:numPr>
        <w:contextualSpacing w:val="0"/>
        <w:jc w:val="left"/>
      </w:pPr>
      <w:proofErr w:type="spellStart"/>
      <w:r>
        <w:t>ednevnik.plus</w:t>
      </w:r>
      <w:proofErr w:type="spellEnd"/>
      <w:r>
        <w:t>/[</w:t>
      </w:r>
      <w:r w:rsidRPr="00D93ED0">
        <w:rPr>
          <w:b/>
          <w:bCs/>
        </w:rPr>
        <w:t>verzija</w:t>
      </w:r>
      <w:r>
        <w:t>] – Prethodne verzije</w:t>
      </w:r>
      <w:r w:rsidR="00AE36AA">
        <w:t xml:space="preserve"> stranice /</w:t>
      </w:r>
      <w:proofErr w:type="spellStart"/>
      <w:r w:rsidR="00AE36AA" w:rsidRPr="00AE36AA">
        <w:rPr>
          <w:b/>
          <w:bCs/>
        </w:rPr>
        <w:t>azuriran</w:t>
      </w:r>
      <w:proofErr w:type="spellEnd"/>
      <w:r>
        <w:t>.</w:t>
      </w:r>
    </w:p>
    <w:p w14:paraId="4522AA07" w14:textId="53706A87" w:rsidR="0051785B" w:rsidRPr="008D1D7C" w:rsidRDefault="0051785B" w:rsidP="0051785B">
      <w:r>
        <w:t xml:space="preserve">Točke 1. – 3. </w:t>
      </w:r>
      <w:r w:rsidR="00844692">
        <w:t>ne odnose se na e-Dnevnik Plus za nastavnike</w:t>
      </w:r>
      <w:r>
        <w:t>.</w:t>
      </w:r>
    </w:p>
    <w:p w14:paraId="4A4249E9" w14:textId="196AB05D" w:rsidR="003965C3" w:rsidRDefault="003965C3" w:rsidP="003965C3">
      <w:r w:rsidRPr="008D1D7C">
        <w:t xml:space="preserve">Pri dnu svake stranice na domeni </w:t>
      </w:r>
      <w:proofErr w:type="spellStart"/>
      <w:r w:rsidRPr="008D1D7C">
        <w:t>ednevnik.plus</w:t>
      </w:r>
      <w:proofErr w:type="spellEnd"/>
      <w:r w:rsidRPr="008D1D7C">
        <w:t xml:space="preserve"> uz pravila o privatnosti nalazi se moj</w:t>
      </w:r>
      <w:r w:rsidR="0044223D" w:rsidRPr="008D1D7C">
        <w:t>a</w:t>
      </w:r>
      <w:r w:rsidRPr="008D1D7C">
        <w:t xml:space="preserve"> email</w:t>
      </w:r>
      <w:r w:rsidR="0044223D" w:rsidRPr="008D1D7C">
        <w:t xml:space="preserve"> adresa</w:t>
      </w:r>
      <w:r w:rsidRPr="008D1D7C">
        <w:t xml:space="preserve"> (</w:t>
      </w:r>
      <w:hyperlink r:id="rId277" w:history="1">
        <w:r w:rsidRPr="008D1D7C">
          <w:rPr>
            <w:rStyle w:val="Hyperlink"/>
          </w:rPr>
          <w:t>kristijan.ros@gmail.com</w:t>
        </w:r>
      </w:hyperlink>
      <w:r w:rsidRPr="008D1D7C">
        <w:t xml:space="preserve">), a klikom na </w:t>
      </w:r>
      <w:r w:rsidR="0044223D" w:rsidRPr="008D1D7C">
        <w:t xml:space="preserve">nju </w:t>
      </w:r>
      <w:r w:rsidRPr="008D1D7C">
        <w:t xml:space="preserve">otvara se </w:t>
      </w:r>
      <w:r w:rsidR="00383208" w:rsidRPr="008D1D7C">
        <w:t xml:space="preserve">korisnikova zadana aplikacija </w:t>
      </w:r>
      <w:r w:rsidRPr="008D1D7C">
        <w:t xml:space="preserve">za slanje </w:t>
      </w:r>
      <w:r w:rsidR="00383208" w:rsidRPr="008D1D7C">
        <w:t xml:space="preserve">email </w:t>
      </w:r>
      <w:r w:rsidRPr="008D1D7C">
        <w:t>poruke.</w:t>
      </w:r>
    </w:p>
    <w:p w14:paraId="6C1A52FF" w14:textId="58BDE468" w:rsidR="003965C3" w:rsidRPr="008D1D7C" w:rsidRDefault="00D317FE" w:rsidP="00D3432A">
      <w:pPr>
        <w:pStyle w:val="Heading2"/>
      </w:pPr>
      <w:bookmarkStart w:id="663" w:name="_Toc52484723"/>
      <w:r w:rsidRPr="008D1D7C">
        <w:t>Tehnički pregled</w:t>
      </w:r>
      <w:bookmarkEnd w:id="663"/>
    </w:p>
    <w:p w14:paraId="26D485E2" w14:textId="77777777" w:rsidR="009B382F" w:rsidRPr="008D1D7C" w:rsidRDefault="00DF764A" w:rsidP="009B382F">
      <w:pPr>
        <w:jc w:val="left"/>
      </w:pPr>
      <w:r w:rsidRPr="008D1D7C">
        <w:t xml:space="preserve">Stranica je pohranjena na Github stranici (HOST), koristeći Github </w:t>
      </w:r>
      <w:proofErr w:type="spellStart"/>
      <w:r w:rsidRPr="008D1D7C">
        <w:t>Pages</w:t>
      </w:r>
      <w:proofErr w:type="spellEnd"/>
      <w:r w:rsidRPr="008D1D7C">
        <w:t xml:space="preserve"> tehnologiju: </w:t>
      </w:r>
      <w:hyperlink r:id="rId278" w:history="1">
        <w:r w:rsidRPr="008D1D7C">
          <w:rPr>
            <w:rStyle w:val="Hyperlink"/>
          </w:rPr>
          <w:t>https://pages.github.com</w:t>
        </w:r>
      </w:hyperlink>
    </w:p>
    <w:p w14:paraId="132B536D" w14:textId="17ABB27C" w:rsidR="003965C3" w:rsidRPr="008D1D7C" w:rsidRDefault="00FE2DD5" w:rsidP="009B382F">
      <w:pPr>
        <w:jc w:val="left"/>
      </w:pPr>
      <w:r w:rsidRPr="008D1D7C">
        <w:t>Izravn</w:t>
      </w:r>
      <w:r w:rsidR="00045250">
        <w:t xml:space="preserve">i link </w:t>
      </w:r>
      <w:r w:rsidR="00DF764A" w:rsidRPr="008D1D7C">
        <w:t>na stablo web-stranice odnosno repozitorij:</w:t>
      </w:r>
      <w:r w:rsidR="00DF764A" w:rsidRPr="008D1D7C">
        <w:br/>
      </w:r>
      <w:hyperlink r:id="rId279" w:history="1">
        <w:r w:rsidR="00DF764A" w:rsidRPr="008D1D7C">
          <w:rPr>
            <w:rStyle w:val="Hyperlink"/>
          </w:rPr>
          <w:t>https://github.com/ChrisRoss5/e-Dnevnik-Plus</w:t>
        </w:r>
      </w:hyperlink>
    </w:p>
    <w:p w14:paraId="3AEC72B0" w14:textId="31A020F0" w:rsidR="003965C3" w:rsidRPr="00AE36AA" w:rsidRDefault="00DF764A" w:rsidP="00AE36AA">
      <w:pPr>
        <w:jc w:val="left"/>
        <w:rPr>
          <w:color w:val="0563C1" w:themeColor="hyperlink"/>
          <w:u w:val="single"/>
        </w:rPr>
      </w:pPr>
      <w:r w:rsidRPr="008D1D7C">
        <w:t xml:space="preserve">Domena (veza) stranice kupljena je </w:t>
      </w:r>
      <w:r w:rsidR="00D3432A" w:rsidRPr="008D1D7C">
        <w:t xml:space="preserve">za 7 dolara godišnje </w:t>
      </w:r>
      <w:r w:rsidR="0052732D" w:rsidRPr="008D1D7C">
        <w:t>od</w:t>
      </w:r>
      <w:r w:rsidR="00D3432A" w:rsidRPr="008D1D7C">
        <w:t xml:space="preserve"> </w:t>
      </w:r>
      <w:r w:rsidR="0052732D" w:rsidRPr="008D1D7C">
        <w:t>tvrtke</w:t>
      </w:r>
      <w:r w:rsidR="00D3432A" w:rsidRPr="008D1D7C">
        <w:t xml:space="preserve"> </w:t>
      </w:r>
      <w:proofErr w:type="spellStart"/>
      <w:r w:rsidR="00D3432A" w:rsidRPr="008D1D7C">
        <w:t>Namecheap</w:t>
      </w:r>
      <w:proofErr w:type="spellEnd"/>
      <w:r w:rsidRPr="008D1D7C">
        <w:t>:</w:t>
      </w:r>
      <w:r w:rsidRPr="008D1D7C">
        <w:br/>
      </w:r>
      <w:hyperlink r:id="rId280" w:history="1">
        <w:r w:rsidRPr="008D1D7C">
          <w:rPr>
            <w:rStyle w:val="Hyperlink"/>
          </w:rPr>
          <w:t>https://www.namecheap.com</w:t>
        </w:r>
      </w:hyperlink>
    </w:p>
    <w:p w14:paraId="1BF88E20" w14:textId="23CB00C0" w:rsidR="003965C3" w:rsidRPr="008D1D7C" w:rsidRDefault="00D3432A" w:rsidP="003965C3">
      <w:r w:rsidRPr="008D1D7C">
        <w:rPr>
          <w:noProof/>
          <w:lang w:eastAsia="hr-HR"/>
        </w:rPr>
        <w:drawing>
          <wp:anchor distT="0" distB="0" distL="114300" distR="114300" simplePos="0" relativeHeight="251625984" behindDoc="1" locked="0" layoutInCell="1" allowOverlap="1" wp14:anchorId="1058C820" wp14:editId="7F0C29F4">
            <wp:simplePos x="0" y="0"/>
            <wp:positionH relativeFrom="margin">
              <wp:posOffset>2875700</wp:posOffset>
            </wp:positionH>
            <wp:positionV relativeFrom="paragraph">
              <wp:posOffset>5715</wp:posOffset>
            </wp:positionV>
            <wp:extent cx="3031347" cy="2206514"/>
            <wp:effectExtent l="0" t="0" r="0" b="0"/>
            <wp:wrapNone/>
            <wp:docPr id="379" name="Picture 379" descr="Slikovni rezultat za namechea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likovni rezultat za namecheap logo"/>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031347" cy="22065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712EBA" w14:textId="7327B0D4" w:rsidR="003965C3" w:rsidRPr="008D1D7C" w:rsidRDefault="00E174DE" w:rsidP="003965C3">
      <w:r w:rsidRPr="008D1D7C">
        <w:rPr>
          <w:noProof/>
          <w:lang w:eastAsia="hr-HR"/>
        </w:rPr>
        <w:drawing>
          <wp:anchor distT="0" distB="0" distL="114300" distR="114300" simplePos="0" relativeHeight="251624960" behindDoc="1" locked="0" layoutInCell="1" allowOverlap="1" wp14:anchorId="43007A33" wp14:editId="10B28176">
            <wp:simplePos x="0" y="0"/>
            <wp:positionH relativeFrom="margin">
              <wp:posOffset>1080853</wp:posOffset>
            </wp:positionH>
            <wp:positionV relativeFrom="paragraph">
              <wp:posOffset>23033</wp:posOffset>
            </wp:positionV>
            <wp:extent cx="1443176" cy="1303259"/>
            <wp:effectExtent l="0" t="0" r="5080" b="0"/>
            <wp:wrapNone/>
            <wp:docPr id="390" name="Picture 390" descr="Slikovni rezultat za 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likovni rezultat za github logo"/>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443176" cy="13032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1A6BE2" w14:textId="309154D8" w:rsidR="003965C3" w:rsidRPr="008D1D7C" w:rsidRDefault="003965C3" w:rsidP="003965C3"/>
    <w:p w14:paraId="6EA9C6E4" w14:textId="334AF83B" w:rsidR="003965C3" w:rsidRPr="008D1D7C" w:rsidRDefault="003965C3" w:rsidP="003965C3"/>
    <w:p w14:paraId="02401A88" w14:textId="5FCFC255" w:rsidR="003965C3" w:rsidRPr="008D1D7C" w:rsidRDefault="003965C3" w:rsidP="003965C3"/>
    <w:p w14:paraId="70469710" w14:textId="3DE3535A" w:rsidR="003965C3" w:rsidRPr="008D1D7C" w:rsidRDefault="003965C3" w:rsidP="003965C3"/>
    <w:p w14:paraId="6BD98F5D" w14:textId="5FCC09C8" w:rsidR="003965C3" w:rsidRPr="008D1D7C" w:rsidRDefault="009B6429" w:rsidP="00AE36AA">
      <w:r w:rsidRPr="008D1D7C">
        <w:rPr>
          <w:noProof/>
          <w:lang w:eastAsia="hr-HR"/>
        </w:rPr>
        <mc:AlternateContent>
          <mc:Choice Requires="wps">
            <w:drawing>
              <wp:anchor distT="0" distB="0" distL="114300" distR="114300" simplePos="0" relativeHeight="251704832" behindDoc="1" locked="0" layoutInCell="1" allowOverlap="1" wp14:anchorId="332F2614" wp14:editId="2B1D542D">
                <wp:simplePos x="0" y="0"/>
                <wp:positionH relativeFrom="margin">
                  <wp:align>center</wp:align>
                </wp:positionH>
                <wp:positionV relativeFrom="paragraph">
                  <wp:posOffset>28419</wp:posOffset>
                </wp:positionV>
                <wp:extent cx="4080294" cy="635"/>
                <wp:effectExtent l="0" t="0" r="0" b="0"/>
                <wp:wrapNone/>
                <wp:docPr id="402" name="Text Box 402"/>
                <wp:cNvGraphicFramePr/>
                <a:graphic xmlns:a="http://schemas.openxmlformats.org/drawingml/2006/main">
                  <a:graphicData uri="http://schemas.microsoft.com/office/word/2010/wordprocessingShape">
                    <wps:wsp>
                      <wps:cNvSpPr txBox="1"/>
                      <wps:spPr>
                        <a:xfrm>
                          <a:off x="0" y="0"/>
                          <a:ext cx="4080294" cy="635"/>
                        </a:xfrm>
                        <a:prstGeom prst="rect">
                          <a:avLst/>
                        </a:prstGeom>
                        <a:solidFill>
                          <a:prstClr val="white"/>
                        </a:solidFill>
                        <a:ln>
                          <a:noFill/>
                        </a:ln>
                      </wps:spPr>
                      <wps:txbx>
                        <w:txbxContent>
                          <w:p w14:paraId="118E0270" w14:textId="2BA22E39" w:rsidR="00393090" w:rsidRPr="003727CD" w:rsidRDefault="00393090" w:rsidP="00E6126B">
                            <w:pPr>
                              <w:pStyle w:val="Caption"/>
                              <w:rPr>
                                <w:noProof/>
                              </w:rPr>
                            </w:pPr>
                            <w:bookmarkStart w:id="664" w:name="_Toc52484795"/>
                            <w:r>
                              <w:t xml:space="preserve">Slika </w:t>
                            </w:r>
                            <w:fldSimple w:instr=" SEQ Slika \* ARABIC ">
                              <w:r>
                                <w:rPr>
                                  <w:noProof/>
                                </w:rPr>
                                <w:t>71</w:t>
                              </w:r>
                            </w:fldSimple>
                            <w:r w:rsidRPr="006C6F77">
                              <w:t xml:space="preserve"> –</w:t>
                            </w:r>
                            <w:r>
                              <w:t xml:space="preserve"> Pozadina web-stranice </w:t>
                            </w:r>
                            <w:r w:rsidRPr="00F86201">
                              <w:rPr>
                                <w:i w:val="0"/>
                              </w:rPr>
                              <w:t>proširenja</w:t>
                            </w:r>
                            <w:bookmarkEnd w:id="6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2F2614" id="Text Box 402" o:spid="_x0000_s1116" type="#_x0000_t202" style="position:absolute;left:0;text-align:left;margin-left:0;margin-top:2.25pt;width:321.3pt;height:.05pt;z-index:-251611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" stroked="f">
                <v:textbox style="mso-fit-shape-to-text:t" inset="0,0,0,0">
                  <w:txbxContent>
                    <w:p w14:paraId="118E0270" w14:textId="2BA22E39" w:rsidR="00393090" w:rsidRPr="003727CD" w:rsidRDefault="00393090" w:rsidP="00E6126B">
                      <w:pPr>
                        <w:pStyle w:val="Caption"/>
                        <w:rPr>
                          <w:noProof/>
                        </w:rPr>
                      </w:pPr>
                      <w:bookmarkStart w:id="665" w:name="_Toc52484795"/>
                      <w:r>
                        <w:t xml:space="preserve">Slika </w:t>
                      </w:r>
                      <w:fldSimple w:instr=" SEQ Slika \* ARABIC ">
                        <w:r>
                          <w:rPr>
                            <w:noProof/>
                          </w:rPr>
                          <w:t>71</w:t>
                        </w:r>
                      </w:fldSimple>
                      <w:r w:rsidRPr="006C6F77">
                        <w:t xml:space="preserve"> –</w:t>
                      </w:r>
                      <w:r>
                        <w:t xml:space="preserve"> Pozadina web-stranice </w:t>
                      </w:r>
                      <w:r w:rsidRPr="00F86201">
                        <w:rPr>
                          <w:i w:val="0"/>
                        </w:rPr>
                        <w:t>proširenja</w:t>
                      </w:r>
                      <w:bookmarkEnd w:id="665"/>
                    </w:p>
                  </w:txbxContent>
                </v:textbox>
                <w10:wrap anchorx="margin"/>
              </v:shape>
            </w:pict>
          </mc:Fallback>
        </mc:AlternateContent>
      </w:r>
    </w:p>
    <w:p w14:paraId="6EBD137A" w14:textId="0B8C058C" w:rsidR="003965C3" w:rsidRPr="008D1D7C" w:rsidRDefault="00D3432A" w:rsidP="00D3432A">
      <w:pPr>
        <w:pStyle w:val="Heading1"/>
        <w:rPr>
          <w:i/>
        </w:rPr>
      </w:pPr>
      <w:bookmarkStart w:id="666" w:name="_Toc52484724"/>
      <w:r w:rsidRPr="008D1D7C">
        <w:lastRenderedPageBreak/>
        <w:t>Autor</w:t>
      </w:r>
      <w:r w:rsidR="00EE266A" w:rsidRPr="008D1D7C">
        <w:t>, uspješnost</w:t>
      </w:r>
      <w:r w:rsidRPr="008D1D7C">
        <w:t xml:space="preserve"> i budućnost </w:t>
      </w:r>
      <w:r w:rsidRPr="00F86201">
        <w:t>proširenja</w:t>
      </w:r>
      <w:bookmarkEnd w:id="666"/>
    </w:p>
    <w:p w14:paraId="4CDBC1DF" w14:textId="7D17B2D3" w:rsidR="004D341B" w:rsidRPr="00226767" w:rsidRDefault="004D341B" w:rsidP="00045B76">
      <w:pPr>
        <w:rPr>
          <w:b/>
          <w:sz w:val="32"/>
          <w:szCs w:val="32"/>
        </w:rPr>
      </w:pPr>
      <w:r w:rsidRPr="00226767">
        <w:rPr>
          <w:b/>
          <w:sz w:val="32"/>
          <w:szCs w:val="32"/>
        </w:rPr>
        <w:t>Autor</w:t>
      </w:r>
    </w:p>
    <w:p w14:paraId="6FE30D30" w14:textId="2FB5790D" w:rsidR="00D3432A" w:rsidRPr="008D1D7C" w:rsidRDefault="00AD0D57" w:rsidP="00045B76">
      <w:r>
        <w:t>Moje ime je</w:t>
      </w:r>
      <w:r w:rsidR="00A71FDE" w:rsidRPr="008D1D7C">
        <w:t xml:space="preserve"> </w:t>
      </w:r>
      <w:r w:rsidR="000C4457" w:rsidRPr="008D1D7C">
        <w:t>Kristijan Rosandić</w:t>
      </w:r>
      <w:r w:rsidR="00894D96" w:rsidRPr="008D1D7C">
        <w:t xml:space="preserve"> i </w:t>
      </w:r>
      <w:r w:rsidR="00C6499B" w:rsidRPr="008D1D7C">
        <w:t xml:space="preserve">trenutno pohađam </w:t>
      </w:r>
      <w:r w:rsidR="0051785B">
        <w:t>4</w:t>
      </w:r>
      <w:r w:rsidR="00A71FDE" w:rsidRPr="008D1D7C">
        <w:t>.</w:t>
      </w:r>
      <w:r w:rsidR="00C6499B" w:rsidRPr="008D1D7C">
        <w:t xml:space="preserve"> razred Elektrotehničke škole Zagreb. </w:t>
      </w:r>
      <w:r w:rsidR="00B11D59" w:rsidRPr="008D1D7C">
        <w:t>Pr</w:t>
      </w:r>
      <w:r w:rsidR="00C6499B" w:rsidRPr="008D1D7C">
        <w:t>v</w:t>
      </w:r>
      <w:r w:rsidR="00B11D59" w:rsidRPr="008D1D7C">
        <w:t xml:space="preserve">e dvije godine pohađao sam srednju Tehničku školu Slavonski Brod, smjer </w:t>
      </w:r>
      <w:r w:rsidR="00C6499B" w:rsidRPr="008D1D7C">
        <w:t>strojarski računalni tehničar</w:t>
      </w:r>
      <w:r w:rsidR="00A13FC1" w:rsidRPr="008D1D7C">
        <w:t>, no preseljenjem u</w:t>
      </w:r>
      <w:r w:rsidR="00B11D59" w:rsidRPr="008D1D7C">
        <w:t xml:space="preserve"> Zagreb upisao sam dugo željeni</w:t>
      </w:r>
      <w:r w:rsidR="00C6499B" w:rsidRPr="008D1D7C">
        <w:t xml:space="preserve"> smjer – Tehničar za računalstvo. </w:t>
      </w:r>
      <w:r w:rsidR="00B11D59" w:rsidRPr="008D1D7C">
        <w:t xml:space="preserve">Do upisa u 3. razred, sve u vezi programiranja naučio sam </w:t>
      </w:r>
      <w:r w:rsidR="00C6499B" w:rsidRPr="008D1D7C">
        <w:t xml:space="preserve">samostalno, </w:t>
      </w:r>
      <w:r w:rsidR="00B11D59" w:rsidRPr="008D1D7C">
        <w:t>što činim i dalje, no sad mi je od velike pomoći što u novoj struci imam puno sadržaja povezanih s programiranjem</w:t>
      </w:r>
      <w:r w:rsidR="00C6499B" w:rsidRPr="008D1D7C">
        <w:t xml:space="preserve">. Isto tako, cijelo </w:t>
      </w:r>
      <w:r w:rsidR="00C6499B" w:rsidRPr="00F86201">
        <w:rPr>
          <w:iCs/>
        </w:rPr>
        <w:t>proširenje</w:t>
      </w:r>
      <w:r w:rsidR="00C6499B" w:rsidRPr="008D1D7C">
        <w:t xml:space="preserve"> izradio sam samostalno</w:t>
      </w:r>
      <w:r w:rsidR="00E44D6A" w:rsidRPr="008D1D7C">
        <w:t>,</w:t>
      </w:r>
      <w:r w:rsidR="00C6499B" w:rsidRPr="008D1D7C">
        <w:t xml:space="preserve"> </w:t>
      </w:r>
      <w:r w:rsidR="00E44D6A" w:rsidRPr="008D1D7C">
        <w:t>prema vlastitim idejama i dizajnu</w:t>
      </w:r>
      <w:r w:rsidR="00C6499B" w:rsidRPr="008D1D7C">
        <w:t xml:space="preserve">. </w:t>
      </w:r>
      <w:r w:rsidR="00D457AF">
        <w:t xml:space="preserve">Pomoću ovog </w:t>
      </w:r>
      <w:r w:rsidR="00D457AF" w:rsidRPr="00F86201">
        <w:t>proširenja</w:t>
      </w:r>
      <w:r w:rsidR="00D457AF">
        <w:t xml:space="preserve"> zapravo sam započeo prvi put učiti o </w:t>
      </w:r>
      <w:r w:rsidR="00226767">
        <w:t>„</w:t>
      </w:r>
      <w:r w:rsidR="00D457AF">
        <w:t>Web Developmentu</w:t>
      </w:r>
      <w:r w:rsidR="00226767">
        <w:t>“</w:t>
      </w:r>
      <w:r w:rsidR="00D457AF">
        <w:t xml:space="preserve"> i v</w:t>
      </w:r>
      <w:r w:rsidR="00C6499B" w:rsidRPr="008D1D7C">
        <w:t>iše</w:t>
      </w:r>
      <w:r w:rsidR="00D457AF">
        <w:t xml:space="preserve"> sam</w:t>
      </w:r>
      <w:r w:rsidR="00C6499B" w:rsidRPr="008D1D7C">
        <w:t xml:space="preserve"> puta mijenjao cijeli kôd. Uvijek započinjem s pretpostavkom da je svaka ideja tehnički ostvariva, a potom pretražujem svaki kutak interneta dok ne pronađem</w:t>
      </w:r>
      <w:r w:rsidR="00A71FDE" w:rsidRPr="008D1D7C">
        <w:t xml:space="preserve"> najkvalitetnije</w:t>
      </w:r>
      <w:r w:rsidR="00C6499B" w:rsidRPr="008D1D7C">
        <w:t xml:space="preserve"> rješenje.</w:t>
      </w:r>
      <w:r w:rsidR="00EE6B0C" w:rsidRPr="008D1D7C">
        <w:t xml:space="preserve"> U slobodno vrijeme</w:t>
      </w:r>
      <w:r w:rsidR="00C45BF6" w:rsidRPr="008D1D7C">
        <w:t xml:space="preserve">, uz izradu raznih softvera, ponekad se </w:t>
      </w:r>
      <w:r w:rsidR="00EE6B0C" w:rsidRPr="008D1D7C">
        <w:t>bavim</w:t>
      </w:r>
      <w:r w:rsidR="00E44D6A" w:rsidRPr="008D1D7C">
        <w:t xml:space="preserve"> i </w:t>
      </w:r>
      <w:r w:rsidR="00EE6B0C" w:rsidRPr="008D1D7C">
        <w:t>programiranjem algoritam</w:t>
      </w:r>
      <w:r w:rsidR="00E44D6A" w:rsidRPr="008D1D7C">
        <w:t>a. Prošle godine (2019</w:t>
      </w:r>
      <w:r>
        <w:t>.</w:t>
      </w:r>
      <w:r w:rsidR="00E44D6A" w:rsidRPr="008D1D7C">
        <w:t xml:space="preserve">) </w:t>
      </w:r>
      <w:r w:rsidR="00265C91" w:rsidRPr="008D1D7C">
        <w:t>osvojio sam 1. mjesto na</w:t>
      </w:r>
      <w:r w:rsidR="00E44D6A" w:rsidRPr="008D1D7C">
        <w:t xml:space="preserve"> županijskom natjecanju te ću se i</w:t>
      </w:r>
      <w:r w:rsidR="00EE6B0C" w:rsidRPr="008D1D7C">
        <w:t xml:space="preserve"> ove godine </w:t>
      </w:r>
      <w:r w:rsidR="00E44D6A" w:rsidRPr="008D1D7C">
        <w:t>natjecati</w:t>
      </w:r>
      <w:r w:rsidR="00EE6B0C" w:rsidRPr="008D1D7C">
        <w:t xml:space="preserve"> u kategoriji „Algoritmi“</w:t>
      </w:r>
      <w:r w:rsidR="00182976" w:rsidRPr="008D1D7C">
        <w:t xml:space="preserve"> (</w:t>
      </w:r>
      <w:proofErr w:type="spellStart"/>
      <w:r w:rsidR="00182976" w:rsidRPr="008D1D7C">
        <w:t>Infokup</w:t>
      </w:r>
      <w:proofErr w:type="spellEnd"/>
      <w:r w:rsidR="00182976" w:rsidRPr="008D1D7C">
        <w:t>)</w:t>
      </w:r>
      <w:r w:rsidR="00EE6B0C" w:rsidRPr="008D1D7C">
        <w:t>.</w:t>
      </w:r>
    </w:p>
    <w:p w14:paraId="72B4EBA9" w14:textId="21C196CD" w:rsidR="00AF0493" w:rsidRPr="008D1D7C" w:rsidRDefault="00245B6B" w:rsidP="00045B76">
      <w:r w:rsidRPr="008D1D7C">
        <w:t>V</w:t>
      </w:r>
      <w:r w:rsidR="008F3B8E" w:rsidRPr="008D1D7C">
        <w:t>ećina odgovora postoji u dokumentaciji</w:t>
      </w:r>
      <w:r w:rsidR="00894D96" w:rsidRPr="008D1D7C">
        <w:t xml:space="preserve"> koja je</w:t>
      </w:r>
      <w:r w:rsidR="008F3B8E" w:rsidRPr="008D1D7C">
        <w:t xml:space="preserve"> najbolji izvor učenja. Danas su one vrlo pregledne i </w:t>
      </w:r>
      <w:r w:rsidR="00894D96" w:rsidRPr="008D1D7C">
        <w:t>ponajprije</w:t>
      </w:r>
      <w:r w:rsidR="008F3B8E" w:rsidRPr="008D1D7C">
        <w:t xml:space="preserve"> 100% pouzdane za razliku od </w:t>
      </w:r>
      <w:proofErr w:type="spellStart"/>
      <w:r w:rsidR="008F3B8E" w:rsidRPr="008D1D7C">
        <w:t>Stack-Overflowa</w:t>
      </w:r>
      <w:proofErr w:type="spellEnd"/>
      <w:r w:rsidR="008F3B8E" w:rsidRPr="008D1D7C">
        <w:t xml:space="preserve">. Ipak, najsloženija pitanja i odgovori nalaze se upravo na </w:t>
      </w:r>
      <w:proofErr w:type="spellStart"/>
      <w:r w:rsidR="008F3B8E" w:rsidRPr="008D1D7C">
        <w:t>Stack-Overflowu</w:t>
      </w:r>
      <w:proofErr w:type="spellEnd"/>
      <w:r w:rsidR="008F3B8E" w:rsidRPr="008D1D7C">
        <w:t xml:space="preserve">. Dovoljno je gledati </w:t>
      </w:r>
      <w:r w:rsidR="008F3B8E" w:rsidRPr="008D1D7C">
        <w:rPr>
          <w:i/>
        </w:rPr>
        <w:t>reputaciju</w:t>
      </w:r>
      <w:r w:rsidR="008F3B8E" w:rsidRPr="008D1D7C">
        <w:t xml:space="preserve"> korisnika</w:t>
      </w:r>
      <w:r w:rsidR="008008CD" w:rsidRPr="008D1D7C">
        <w:t xml:space="preserve"> i broj </w:t>
      </w:r>
      <w:proofErr w:type="spellStart"/>
      <w:r w:rsidR="008008CD" w:rsidRPr="008D1D7C">
        <w:rPr>
          <w:i/>
        </w:rPr>
        <w:t>upvotova</w:t>
      </w:r>
      <w:proofErr w:type="spellEnd"/>
      <w:r w:rsidR="008F3B8E" w:rsidRPr="008D1D7C">
        <w:t xml:space="preserve"> da bi znali je li njegov odgovor dobar.</w:t>
      </w:r>
    </w:p>
    <w:p w14:paraId="7B660CCF" w14:textId="627EAB38" w:rsidR="008008CD" w:rsidRPr="008D1D7C" w:rsidRDefault="008008CD" w:rsidP="00D3432A">
      <w:pPr>
        <w:rPr>
          <w:noProof/>
        </w:rPr>
      </w:pPr>
    </w:p>
    <w:p w14:paraId="31017C19" w14:textId="3332198D" w:rsidR="008008CD" w:rsidRPr="008D1D7C" w:rsidRDefault="008008CD" w:rsidP="00D3432A"/>
    <w:p w14:paraId="3913E573" w14:textId="240AF8C3" w:rsidR="00E174DE" w:rsidRPr="008D1D7C" w:rsidRDefault="00D457AF" w:rsidP="00D3432A">
      <w:r w:rsidRPr="008D1D7C">
        <w:rPr>
          <w:noProof/>
          <w:lang w:eastAsia="hr-HR"/>
        </w:rPr>
        <mc:AlternateContent>
          <mc:Choice Requires="wpg">
            <w:drawing>
              <wp:anchor distT="0" distB="0" distL="114300" distR="114300" simplePos="0" relativeHeight="251646464" behindDoc="1" locked="0" layoutInCell="1" allowOverlap="1" wp14:anchorId="340A2C4A" wp14:editId="2236A45F">
                <wp:simplePos x="0" y="0"/>
                <wp:positionH relativeFrom="column">
                  <wp:posOffset>1417320</wp:posOffset>
                </wp:positionH>
                <wp:positionV relativeFrom="paragraph">
                  <wp:posOffset>12590</wp:posOffset>
                </wp:positionV>
                <wp:extent cx="3258928" cy="1061085"/>
                <wp:effectExtent l="0" t="0" r="0" b="5715"/>
                <wp:wrapNone/>
                <wp:docPr id="307" name="Group 307"/>
                <wp:cNvGraphicFramePr/>
                <a:graphic xmlns:a="http://schemas.openxmlformats.org/drawingml/2006/main">
                  <a:graphicData uri="http://schemas.microsoft.com/office/word/2010/wordprocessingGroup">
                    <wpg:wgp>
                      <wpg:cNvGrpSpPr/>
                      <wpg:grpSpPr>
                        <a:xfrm>
                          <a:off x="0" y="0"/>
                          <a:ext cx="3258928" cy="1061085"/>
                          <a:chOff x="0" y="0"/>
                          <a:chExt cx="3258928" cy="1061085"/>
                        </a:xfrm>
                      </wpg:grpSpPr>
                      <pic:pic xmlns:pic="http://schemas.openxmlformats.org/drawingml/2006/picture">
                        <pic:nvPicPr>
                          <pic:cNvPr id="309" name="Picture 309" descr="Povezana slika"/>
                          <pic:cNvPicPr>
                            <a:picLocks noChangeAspect="1"/>
                          </pic:cNvPicPr>
                        </pic:nvPicPr>
                        <pic:blipFill rotWithShape="1">
                          <a:blip r:embed="rId283" cstate="print">
                            <a:extLst>
                              <a:ext uri="{28A0092B-C50C-407E-A947-70E740481C1C}">
                                <a14:useLocalDpi xmlns:a14="http://schemas.microsoft.com/office/drawing/2010/main" val="0"/>
                              </a:ext>
                            </a:extLst>
                          </a:blip>
                          <a:srcRect r="81775"/>
                          <a:stretch/>
                        </pic:blipFill>
                        <pic:spPr bwMode="auto">
                          <a:xfrm>
                            <a:off x="2303253" y="17252"/>
                            <a:ext cx="955675" cy="1028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2" name="Picture 312" descr="Povezana slika"/>
                          <pic:cNvPicPr>
                            <a:picLocks noChangeAspect="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520190" cy="1061085"/>
                          </a:xfrm>
                          <a:prstGeom prst="rect">
                            <a:avLst/>
                          </a:prstGeom>
                          <a:noFill/>
                          <a:ln>
                            <a:noFill/>
                          </a:ln>
                        </pic:spPr>
                      </pic:pic>
                      <pic:pic xmlns:pic="http://schemas.openxmlformats.org/drawingml/2006/picture">
                        <pic:nvPicPr>
                          <pic:cNvPr id="314" name="Picture 14"/>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6200000">
                            <a:off x="1475118" y="250165"/>
                            <a:ext cx="554990" cy="554990"/>
                          </a:xfrm>
                          <a:prstGeom prst="rect">
                            <a:avLst/>
                          </a:prstGeom>
                          <a:noFill/>
                          <a:ln>
                            <a:noFill/>
                          </a:ln>
                        </pic:spPr>
                      </pic:pic>
                    </wpg:wgp>
                  </a:graphicData>
                </a:graphic>
              </wp:anchor>
            </w:drawing>
          </mc:Choice>
          <mc:Fallback xmlns:w16="http://schemas.microsoft.com/office/word/2018/wordml" xmlns:w16cex="http://schemas.microsoft.com/office/word/2018/wordml/cex">
            <w:pict>
              <v:group w14:anchorId="0A23971E" id="Group 307" o:spid="_x0000_s1026" style="position:absolute;margin-left:111.6pt;margin-top:1pt;width:256.6pt;height:83.55pt;z-index:-251670016" coordsize="32589,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">
                <v:shape id="Picture 309" o:spid="_x0000_s1027" type="#_x0000_t75" alt="Povezana slika" style="position:absolute;left:23032;top:172;width:9557;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">
                  <v:imagedata r:id="rId285" o:title="Povezana slika" cropright="53592f"/>
                </v:shape>
                <v:shape id="Picture 312" o:spid="_x0000_s1028" type="#_x0000_t75" alt="Povezana slika" style="position:absolute;width:15201;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">
                  <v:imagedata r:id="rId286" o:title="Povezana slika"/>
                </v:shape>
                <v:shape id="Picture 14" o:spid="_x0000_s1029" type="#_x0000_t75" style="position:absolute;left:14751;top:2501;width:5550;height:555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">
                  <v:imagedata r:id="rId111" o:title=""/>
                </v:shape>
              </v:group>
            </w:pict>
          </mc:Fallback>
        </mc:AlternateContent>
      </w:r>
      <w:r w:rsidR="00EE6B0C" w:rsidRPr="008D1D7C">
        <w:br/>
      </w:r>
      <w:r w:rsidR="004D341B" w:rsidRPr="008D1D7C">
        <w:br/>
      </w:r>
    </w:p>
    <w:p w14:paraId="143850BF" w14:textId="4F7E5B12" w:rsidR="00E174DE" w:rsidRPr="008D1D7C" w:rsidRDefault="00E174DE" w:rsidP="00D3432A"/>
    <w:p w14:paraId="3D789768" w14:textId="7E24A406" w:rsidR="00E174DE" w:rsidRPr="008D1D7C" w:rsidRDefault="009B6429" w:rsidP="00D3432A">
      <w:r w:rsidRPr="008D1D7C">
        <w:rPr>
          <w:noProof/>
          <w:lang w:eastAsia="hr-HR"/>
        </w:rPr>
        <mc:AlternateContent>
          <mc:Choice Requires="wps">
            <w:drawing>
              <wp:anchor distT="0" distB="0" distL="114300" distR="114300" simplePos="0" relativeHeight="251705856" behindDoc="1" locked="0" layoutInCell="1" allowOverlap="1" wp14:anchorId="6FA97DCE" wp14:editId="504A62AC">
                <wp:simplePos x="0" y="0"/>
                <wp:positionH relativeFrom="margin">
                  <wp:align>center</wp:align>
                </wp:positionH>
                <wp:positionV relativeFrom="paragraph">
                  <wp:posOffset>281388</wp:posOffset>
                </wp:positionV>
                <wp:extent cx="3258820" cy="635"/>
                <wp:effectExtent l="0" t="0" r="0" b="0"/>
                <wp:wrapNone/>
                <wp:docPr id="404" name="Text Box 404"/>
                <wp:cNvGraphicFramePr/>
                <a:graphic xmlns:a="http://schemas.openxmlformats.org/drawingml/2006/main">
                  <a:graphicData uri="http://schemas.microsoft.com/office/word/2010/wordprocessingShape">
                    <wps:wsp>
                      <wps:cNvSpPr txBox="1"/>
                      <wps:spPr>
                        <a:xfrm>
                          <a:off x="0" y="0"/>
                          <a:ext cx="3258820" cy="635"/>
                        </a:xfrm>
                        <a:prstGeom prst="rect">
                          <a:avLst/>
                        </a:prstGeom>
                        <a:solidFill>
                          <a:prstClr val="white"/>
                        </a:solidFill>
                        <a:ln>
                          <a:noFill/>
                        </a:ln>
                      </wps:spPr>
                      <wps:txbx>
                        <w:txbxContent>
                          <w:p w14:paraId="55C39659" w14:textId="305A9A91" w:rsidR="00393090" w:rsidRPr="00604BCF" w:rsidRDefault="00393090" w:rsidP="00E6126B">
                            <w:pPr>
                              <w:pStyle w:val="Caption"/>
                              <w:rPr>
                                <w:noProof/>
                              </w:rPr>
                            </w:pPr>
                            <w:bookmarkStart w:id="667" w:name="_Toc52484796"/>
                            <w:r>
                              <w:t xml:space="preserve">Slika </w:t>
                            </w:r>
                            <w:fldSimple w:instr=" SEQ Slika \* ARABIC ">
                              <w:r>
                                <w:rPr>
                                  <w:noProof/>
                                </w:rPr>
                                <w:t>72</w:t>
                              </w:r>
                            </w:fldSimple>
                            <w:r w:rsidRPr="006C6F77">
                              <w:t xml:space="preserve"> –</w:t>
                            </w:r>
                            <w:r>
                              <w:t xml:space="preserve"> </w:t>
                            </w:r>
                            <w:r>
                              <w:rPr>
                                <w:noProof/>
                              </w:rPr>
                              <w:t>Proces učenja</w:t>
                            </w:r>
                            <w:bookmarkEnd w:id="6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97DCE" id="Text Box 404" o:spid="_x0000_s1117" type="#_x0000_t202" style="position:absolute;left:0;text-align:left;margin-left:0;margin-top:22.15pt;width:256.6pt;height:.05pt;z-index:-251610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" stroked="f">
                <v:textbox style="mso-fit-shape-to-text:t" inset="0,0,0,0">
                  <w:txbxContent>
                    <w:p w14:paraId="55C39659" w14:textId="305A9A91" w:rsidR="00393090" w:rsidRPr="00604BCF" w:rsidRDefault="00393090" w:rsidP="00E6126B">
                      <w:pPr>
                        <w:pStyle w:val="Caption"/>
                        <w:rPr>
                          <w:noProof/>
                        </w:rPr>
                      </w:pPr>
                      <w:bookmarkStart w:id="668" w:name="_Toc52484796"/>
                      <w:r>
                        <w:t xml:space="preserve">Slika </w:t>
                      </w:r>
                      <w:fldSimple w:instr=" SEQ Slika \* ARABIC ">
                        <w:r>
                          <w:rPr>
                            <w:noProof/>
                          </w:rPr>
                          <w:t>72</w:t>
                        </w:r>
                      </w:fldSimple>
                      <w:r w:rsidRPr="006C6F77">
                        <w:t xml:space="preserve"> –</w:t>
                      </w:r>
                      <w:r>
                        <w:t xml:space="preserve"> </w:t>
                      </w:r>
                      <w:r>
                        <w:rPr>
                          <w:noProof/>
                        </w:rPr>
                        <w:t>Proces učenja</w:t>
                      </w:r>
                      <w:bookmarkEnd w:id="668"/>
                    </w:p>
                  </w:txbxContent>
                </v:textbox>
                <w10:wrap anchorx="margin"/>
              </v:shape>
            </w:pict>
          </mc:Fallback>
        </mc:AlternateContent>
      </w:r>
    </w:p>
    <w:p w14:paraId="22083CD5" w14:textId="69BE914E" w:rsidR="00E174DE" w:rsidRDefault="00E174DE" w:rsidP="00D3432A"/>
    <w:p w14:paraId="4ED958E4" w14:textId="64D1F290" w:rsidR="00D457AF" w:rsidRDefault="00D457AF" w:rsidP="00D3432A"/>
    <w:p w14:paraId="65535E38" w14:textId="4A52775D" w:rsidR="00226767" w:rsidRDefault="00226767" w:rsidP="00D3432A"/>
    <w:p w14:paraId="58BA0FA3" w14:textId="74F6CCC8" w:rsidR="00226767" w:rsidRDefault="00226767" w:rsidP="00D3432A"/>
    <w:p w14:paraId="3B1B1C6D" w14:textId="1A1E6089" w:rsidR="00226767" w:rsidRDefault="00226767" w:rsidP="00D3432A"/>
    <w:p w14:paraId="1A6A2091" w14:textId="74702860" w:rsidR="00226767" w:rsidRDefault="00226767" w:rsidP="00D3432A"/>
    <w:p w14:paraId="0DC9D294" w14:textId="12A03A3B" w:rsidR="00226767" w:rsidRDefault="00226767" w:rsidP="00D3432A"/>
    <w:p w14:paraId="27E6A155" w14:textId="77777777" w:rsidR="00226767" w:rsidRDefault="00226767" w:rsidP="00D3432A"/>
    <w:p w14:paraId="1918D279" w14:textId="77777777" w:rsidR="00D457AF" w:rsidRPr="008D1D7C" w:rsidRDefault="00D457AF" w:rsidP="00D3432A"/>
    <w:p w14:paraId="4CF37CCA" w14:textId="61F72534" w:rsidR="008008CD" w:rsidRPr="00226767" w:rsidRDefault="004D341B" w:rsidP="00D3432A">
      <w:pPr>
        <w:rPr>
          <w:b/>
          <w:sz w:val="32"/>
          <w:szCs w:val="32"/>
        </w:rPr>
      </w:pPr>
      <w:r w:rsidRPr="00226767">
        <w:rPr>
          <w:b/>
          <w:sz w:val="32"/>
          <w:szCs w:val="32"/>
        </w:rPr>
        <w:lastRenderedPageBreak/>
        <w:t>Uspješnost</w:t>
      </w:r>
      <w:r w:rsidR="00844692" w:rsidRPr="00226767">
        <w:rPr>
          <w:b/>
          <w:sz w:val="32"/>
          <w:szCs w:val="32"/>
        </w:rPr>
        <w:t xml:space="preserve"> (1.10.2020.)</w:t>
      </w:r>
    </w:p>
    <w:p w14:paraId="16784A48" w14:textId="6ABC505B" w:rsidR="00D457AF" w:rsidRDefault="00FB0CE1" w:rsidP="00045B76">
      <w:r w:rsidRPr="00F86201">
        <w:rPr>
          <w:iCs/>
        </w:rPr>
        <w:t>Proširenje</w:t>
      </w:r>
      <w:r w:rsidRPr="008D1D7C">
        <w:t xml:space="preserve"> je ubrzo nakon objave ostvarilo veliku popularnost. </w:t>
      </w:r>
      <w:r w:rsidR="005058E5">
        <w:t>N</w:t>
      </w:r>
      <w:r w:rsidR="005058E5" w:rsidRPr="008D1D7C">
        <w:t xml:space="preserve">akon </w:t>
      </w:r>
      <w:r w:rsidR="00AF0493">
        <w:t>s</w:t>
      </w:r>
      <w:r w:rsidRPr="008D1D7C">
        <w:t xml:space="preserve">amo jedne podjele na </w:t>
      </w:r>
      <w:proofErr w:type="spellStart"/>
      <w:r w:rsidRPr="008D1D7C">
        <w:t>Redditu</w:t>
      </w:r>
      <w:proofErr w:type="spellEnd"/>
      <w:r w:rsidRPr="008D1D7C">
        <w:t xml:space="preserve"> Hrvatska, </w:t>
      </w:r>
      <w:r w:rsidRPr="00F86201">
        <w:t>proširenje</w:t>
      </w:r>
      <w:r w:rsidRPr="008D1D7C">
        <w:t xml:space="preserve"> dostiže preko 500 korisnika u manje od </w:t>
      </w:r>
      <w:r w:rsidR="00894D96" w:rsidRPr="008D1D7C">
        <w:t>mjesec dana</w:t>
      </w:r>
      <w:r w:rsidRPr="008D1D7C">
        <w:t xml:space="preserve">. </w:t>
      </w:r>
      <w:r w:rsidR="00894D96" w:rsidRPr="008D1D7C">
        <w:t xml:space="preserve">Trenutno </w:t>
      </w:r>
      <w:r w:rsidR="005058E5">
        <w:t xml:space="preserve">je više od </w:t>
      </w:r>
      <w:r w:rsidR="0051785B">
        <w:t>18</w:t>
      </w:r>
      <w:r w:rsidR="005058E5">
        <w:t>.</w:t>
      </w:r>
      <w:r w:rsidR="00894D96" w:rsidRPr="008D1D7C">
        <w:t xml:space="preserve">000 aktivnih korisnika tjedno, </w:t>
      </w:r>
      <w:r w:rsidR="005058E5">
        <w:t xml:space="preserve">a </w:t>
      </w:r>
      <w:r w:rsidR="00BC210B" w:rsidRPr="008D1D7C">
        <w:t xml:space="preserve">za očekivati je da će se </w:t>
      </w:r>
      <w:r w:rsidR="00894D96" w:rsidRPr="00F86201">
        <w:t>proširenje</w:t>
      </w:r>
      <w:r w:rsidR="00894D96" w:rsidRPr="008D1D7C">
        <w:t xml:space="preserve"> </w:t>
      </w:r>
      <w:r w:rsidR="00BC210B" w:rsidRPr="008D1D7C">
        <w:t xml:space="preserve">znatno intenzivnije </w:t>
      </w:r>
      <w:r w:rsidR="00894D96" w:rsidRPr="008D1D7C">
        <w:t xml:space="preserve">koristiti pred kraj školske godine. </w:t>
      </w:r>
    </w:p>
    <w:p w14:paraId="63B2FA3F" w14:textId="5563918B" w:rsidR="00FB0CE1" w:rsidRDefault="00894D96" w:rsidP="00045B76">
      <w:r w:rsidRPr="008D1D7C">
        <w:t>Prema Google Analitici,</w:t>
      </w:r>
      <w:r w:rsidR="00BC210B" w:rsidRPr="008D1D7C">
        <w:t xml:space="preserve"> </w:t>
      </w:r>
      <w:r w:rsidR="00BC210B" w:rsidRPr="00F86201">
        <w:rPr>
          <w:iCs/>
        </w:rPr>
        <w:t>proširenje</w:t>
      </w:r>
      <w:r w:rsidR="00BC210B" w:rsidRPr="008D1D7C">
        <w:t xml:space="preserve"> se koristi u svim županijama u Hrvatskoj, a </w:t>
      </w:r>
      <w:r w:rsidR="005058E5">
        <w:t>više od</w:t>
      </w:r>
      <w:r w:rsidR="005058E5" w:rsidRPr="008D1D7C">
        <w:t xml:space="preserve"> </w:t>
      </w:r>
      <w:r w:rsidRPr="008D1D7C">
        <w:t>3</w:t>
      </w:r>
      <w:r w:rsidR="00B730C6" w:rsidRPr="008D1D7C">
        <w:t>5</w:t>
      </w:r>
      <w:r w:rsidRPr="008D1D7C">
        <w:t>% korisnika čine roditelji</w:t>
      </w:r>
      <w:r w:rsidR="00BC210B" w:rsidRPr="008D1D7C">
        <w:t>.</w:t>
      </w:r>
      <w:r w:rsidR="00045B76" w:rsidRPr="008D1D7C">
        <w:t xml:space="preserve"> Prema analitici Chrome Web-trgovine, </w:t>
      </w:r>
      <w:r w:rsidR="00045B76" w:rsidRPr="00F86201">
        <w:t>proširenje</w:t>
      </w:r>
      <w:r w:rsidR="00045B76" w:rsidRPr="008D1D7C">
        <w:t xml:space="preserve"> je instalirano na preko </w:t>
      </w:r>
      <w:r w:rsidR="0051785B">
        <w:t>2</w:t>
      </w:r>
      <w:r w:rsidR="00045B76" w:rsidRPr="008D1D7C">
        <w:t>000 računala u školama, što je vidljivo jer s</w:t>
      </w:r>
      <w:r w:rsidR="00BC210B" w:rsidRPr="008D1D7C">
        <w:t>u</w:t>
      </w:r>
      <w:r w:rsidR="00045B76" w:rsidRPr="008D1D7C">
        <w:t xml:space="preserve"> </w:t>
      </w:r>
      <w:r w:rsidR="00BC210B" w:rsidRPr="008D1D7C">
        <w:t xml:space="preserve">tijekom </w:t>
      </w:r>
      <w:r w:rsidR="00045B76" w:rsidRPr="008D1D7C">
        <w:t>prazni</w:t>
      </w:r>
      <w:r w:rsidR="00BC210B" w:rsidRPr="008D1D7C">
        <w:t>ka</w:t>
      </w:r>
      <w:r w:rsidR="00045B76" w:rsidRPr="008D1D7C">
        <w:t xml:space="preserve"> </w:t>
      </w:r>
      <w:r w:rsidR="005058E5">
        <w:t xml:space="preserve">školska </w:t>
      </w:r>
      <w:r w:rsidR="00045B76" w:rsidRPr="008D1D7C">
        <w:t xml:space="preserve">računala </w:t>
      </w:r>
      <w:r w:rsidR="00BC210B" w:rsidRPr="008D1D7C">
        <w:t>isključena</w:t>
      </w:r>
      <w:r w:rsidR="00045B76" w:rsidRPr="008D1D7C">
        <w:t>.</w:t>
      </w:r>
      <w:r w:rsidR="00226767">
        <w:t xml:space="preserve"> Također, </w:t>
      </w:r>
      <w:r w:rsidR="00226767" w:rsidRPr="00226767">
        <w:t xml:space="preserve">e-Dnevnik Plus </w:t>
      </w:r>
      <w:r w:rsidR="00226767" w:rsidRPr="00226767">
        <w:rPr>
          <w:b/>
          <w:bCs/>
        </w:rPr>
        <w:t>za nastavnike</w:t>
      </w:r>
      <w:r w:rsidR="00226767" w:rsidRPr="00226767">
        <w:t xml:space="preserve"> koristi preko </w:t>
      </w:r>
      <w:r w:rsidR="00226767">
        <w:t>4000 nastavnika.</w:t>
      </w:r>
      <w:r w:rsidR="00045B76" w:rsidRPr="008D1D7C">
        <w:t xml:space="preserve"> </w:t>
      </w:r>
      <w:r w:rsidR="00313C95" w:rsidRPr="008D1D7C">
        <w:t xml:space="preserve">Prema Google Search </w:t>
      </w:r>
      <w:proofErr w:type="spellStart"/>
      <w:r w:rsidR="00313C95" w:rsidRPr="008D1D7C">
        <w:t>Console</w:t>
      </w:r>
      <w:proofErr w:type="spellEnd"/>
      <w:r w:rsidR="00313C95" w:rsidRPr="008D1D7C">
        <w:t xml:space="preserve"> analitici, </w:t>
      </w:r>
      <w:r w:rsidR="004D341B" w:rsidRPr="008D1D7C">
        <w:t>upisivanjem</w:t>
      </w:r>
      <w:r w:rsidR="00313C95" w:rsidRPr="008D1D7C">
        <w:t xml:space="preserve"> „e dnevnik</w:t>
      </w:r>
      <w:r w:rsidR="004D341B" w:rsidRPr="008D1D7C">
        <w:t>“</w:t>
      </w:r>
      <w:r w:rsidR="00313C95" w:rsidRPr="008D1D7C">
        <w:t xml:space="preserve"> ili </w:t>
      </w:r>
      <w:r w:rsidR="004D341B" w:rsidRPr="008D1D7C">
        <w:t>„</w:t>
      </w:r>
      <w:r w:rsidR="00313C95" w:rsidRPr="008D1D7C">
        <w:t>e-dnevnik“</w:t>
      </w:r>
      <w:r w:rsidR="004D341B" w:rsidRPr="008D1D7C">
        <w:t xml:space="preserve"> u Google</w:t>
      </w:r>
      <w:r w:rsidR="00313C95" w:rsidRPr="008D1D7C">
        <w:t xml:space="preserve"> </w:t>
      </w:r>
      <w:r w:rsidR="004D341B" w:rsidRPr="008D1D7C">
        <w:t xml:space="preserve">tražilicu, </w:t>
      </w:r>
      <w:r w:rsidR="005747C3">
        <w:t>drugo</w:t>
      </w:r>
      <w:r w:rsidR="004D341B" w:rsidRPr="008D1D7C">
        <w:t xml:space="preserve"> ponuđeno pretraživanje uključuje „</w:t>
      </w:r>
      <w:r w:rsidR="00313C95" w:rsidRPr="008D1D7C">
        <w:t>e-Dnevnik Plus</w:t>
      </w:r>
      <w:r w:rsidR="004D341B" w:rsidRPr="008D1D7C">
        <w:t>“. Također, web-</w:t>
      </w:r>
      <w:r w:rsidR="00AF0157" w:rsidRPr="008D1D7C">
        <w:t>stranica</w:t>
      </w:r>
      <w:r w:rsidR="004D341B" w:rsidRPr="008D1D7C">
        <w:t xml:space="preserve"> </w:t>
      </w:r>
      <w:r w:rsidR="004D341B" w:rsidRPr="00F86201">
        <w:rPr>
          <w:iCs/>
        </w:rPr>
        <w:t>proširenja</w:t>
      </w:r>
      <w:r w:rsidR="004D341B" w:rsidRPr="008D1D7C">
        <w:t xml:space="preserve"> poslužil</w:t>
      </w:r>
      <w:r w:rsidR="00AF0157" w:rsidRPr="008D1D7C">
        <w:t>a</w:t>
      </w:r>
      <w:r w:rsidR="004D341B" w:rsidRPr="008D1D7C">
        <w:t xml:space="preserve"> je za dijeljenje na preko </w:t>
      </w:r>
      <w:r w:rsidR="005747C3">
        <w:t>10</w:t>
      </w:r>
      <w:r w:rsidR="004D341B" w:rsidRPr="008D1D7C">
        <w:t>00 uređaja te u</w:t>
      </w:r>
      <w:r w:rsidR="00AF0157" w:rsidRPr="008D1D7C">
        <w:t xml:space="preserve"> rezultatima</w:t>
      </w:r>
      <w:r w:rsidR="004D341B" w:rsidRPr="008D1D7C">
        <w:t xml:space="preserve"> pretraživanj</w:t>
      </w:r>
      <w:r w:rsidR="00AF0157" w:rsidRPr="008D1D7C">
        <w:t>a</w:t>
      </w:r>
      <w:r w:rsidR="004D341B" w:rsidRPr="008D1D7C">
        <w:t xml:space="preserve"> dolazi na </w:t>
      </w:r>
      <w:r w:rsidR="0038363E" w:rsidRPr="008D1D7C">
        <w:t xml:space="preserve">prvu ili </w:t>
      </w:r>
      <w:r w:rsidR="004D341B" w:rsidRPr="008D1D7C">
        <w:t>drugu poziciju.</w:t>
      </w:r>
      <w:r w:rsidR="00313C95" w:rsidRPr="008D1D7C">
        <w:t xml:space="preserve"> </w:t>
      </w:r>
    </w:p>
    <w:p w14:paraId="3B9C960B" w14:textId="24E856F7" w:rsidR="00EE6B0C" w:rsidRPr="008D1D7C" w:rsidRDefault="00EE6B0C" w:rsidP="00045B76"/>
    <w:p w14:paraId="38CC4DA6" w14:textId="005CF67C" w:rsidR="009B6429" w:rsidRPr="008D1D7C" w:rsidRDefault="00FA2B02" w:rsidP="00FA2B02">
      <w:pPr>
        <w:ind w:firstLine="708"/>
      </w:pPr>
      <w:r>
        <w:rPr>
          <w:noProof/>
          <w:lang w:eastAsia="hr-HR"/>
        </w:rPr>
        <w:drawing>
          <wp:anchor distT="0" distB="0" distL="114300" distR="114300" simplePos="0" relativeHeight="251707904" behindDoc="1" locked="0" layoutInCell="1" allowOverlap="1" wp14:anchorId="66AC110B" wp14:editId="150F5FCE">
            <wp:simplePos x="0" y="0"/>
            <wp:positionH relativeFrom="column">
              <wp:posOffset>431910</wp:posOffset>
            </wp:positionH>
            <wp:positionV relativeFrom="paragraph">
              <wp:posOffset>11762</wp:posOffset>
            </wp:positionV>
            <wp:extent cx="5597718" cy="473610"/>
            <wp:effectExtent l="0" t="0" r="3175" b="3175"/>
            <wp:wrapNone/>
            <wp:docPr id="407" name="Picture 407" descr="https://www.gstatic.com/chrome/webstore/images/developer_dashboard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https://www.gstatic.com/chrome/webstore/images/developer_dashboard_2x.png"/>
                    <pic:cNvPicPr>
                      <a:picLocks noChangeAspect="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597718" cy="473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546A43" w14:textId="72A4D969" w:rsidR="009B6429" w:rsidRPr="008D1D7C" w:rsidRDefault="009B6429" w:rsidP="00FA2B02">
      <w:pPr>
        <w:jc w:val="center"/>
      </w:pPr>
    </w:p>
    <w:p w14:paraId="64AB37A8" w14:textId="67A2ADA6" w:rsidR="009B6429" w:rsidRPr="008D1D7C" w:rsidRDefault="009B6429" w:rsidP="00045B76"/>
    <w:p w14:paraId="3F4DC228" w14:textId="0B86F583" w:rsidR="009B6429" w:rsidRPr="008D1D7C" w:rsidRDefault="00FA2B02" w:rsidP="00FA2B02">
      <w:pPr>
        <w:tabs>
          <w:tab w:val="center" w:pos="5103"/>
        </w:tabs>
      </w:pPr>
      <w:r>
        <w:rPr>
          <w:noProof/>
          <w:lang w:eastAsia="hr-HR"/>
        </w:rPr>
        <mc:AlternateContent>
          <mc:Choice Requires="wpg">
            <w:drawing>
              <wp:anchor distT="0" distB="0" distL="114300" distR="114300" simplePos="0" relativeHeight="251708928" behindDoc="1" locked="0" layoutInCell="1" allowOverlap="1" wp14:anchorId="36367BB6" wp14:editId="5AA5FF91">
                <wp:simplePos x="0" y="0"/>
                <wp:positionH relativeFrom="margin">
                  <wp:posOffset>246490</wp:posOffset>
                </wp:positionH>
                <wp:positionV relativeFrom="paragraph">
                  <wp:posOffset>18747</wp:posOffset>
                </wp:positionV>
                <wp:extent cx="5968468" cy="869950"/>
                <wp:effectExtent l="0" t="0" r="0" b="6350"/>
                <wp:wrapNone/>
                <wp:docPr id="416" name="Group 416"/>
                <wp:cNvGraphicFramePr/>
                <a:graphic xmlns:a="http://schemas.openxmlformats.org/drawingml/2006/main">
                  <a:graphicData uri="http://schemas.microsoft.com/office/word/2010/wordprocessingGroup">
                    <wpg:wgp>
                      <wpg:cNvGrpSpPr/>
                      <wpg:grpSpPr>
                        <a:xfrm>
                          <a:off x="0" y="0"/>
                          <a:ext cx="5968468" cy="869950"/>
                          <a:chOff x="-805243" y="111719"/>
                          <a:chExt cx="5736730" cy="801039"/>
                        </a:xfrm>
                      </wpg:grpSpPr>
                      <pic:pic xmlns:pic="http://schemas.openxmlformats.org/drawingml/2006/picture">
                        <pic:nvPicPr>
                          <pic:cNvPr id="412" name="Picture 412" descr="Povezana slika"/>
                          <pic:cNvPicPr>
                            <a:picLocks noChangeAspect="1"/>
                          </pic:cNvPicPr>
                        </pic:nvPicPr>
                        <pic:blipFill rotWithShape="1">
                          <a:blip r:embed="rId288" cstate="print">
                            <a:extLst>
                              <a:ext uri="{28A0092B-C50C-407E-A947-70E740481C1C}">
                                <a14:useLocalDpi xmlns:a14="http://schemas.microsoft.com/office/drawing/2010/main" val="0"/>
                              </a:ext>
                            </a:extLst>
                          </a:blip>
                          <a:srcRect t="30949" b="28675"/>
                          <a:stretch/>
                        </pic:blipFill>
                        <pic:spPr bwMode="auto">
                          <a:xfrm>
                            <a:off x="-805243" y="111719"/>
                            <a:ext cx="4959762" cy="801039"/>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15" name="Picture 415" descr="Povezana slika"/>
                          <pic:cNvPicPr>
                            <a:picLocks noChangeAspect="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3986421" y="253740"/>
                            <a:ext cx="945066" cy="531553"/>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57BEA778" id="Group 416" o:spid="_x0000_s1026" style="position:absolute;margin-left:19.4pt;margin-top:1.5pt;width:469.95pt;height:68.5pt;z-index:-251607552;mso-position-horizontal-relative:margin;mso-width-relative:margin;mso-height-relative:margin" coordorigin="-8052,1117" coordsize="57367,801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">
                <v:shape id="Picture 412" o:spid="_x0000_s1027" type="#_x0000_t75" alt="Povezana slika" style="position:absolute;left:-8052;top:1117;width:49597;height:8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">
                  <v:imagedata r:id="rId290" o:title="Povezana slika" croptop="20283f" cropbottom="18792f"/>
                </v:shape>
                <v:shape id="Picture 415" o:spid="_x0000_s1028" type="#_x0000_t75" alt="Povezana slika" style="position:absolute;left:39864;top:2537;width:9450;height:5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">
                  <v:imagedata r:id="rId291" o:title="Povezana slika"/>
                </v:shape>
                <w10:wrap anchorx="margin"/>
              </v:group>
            </w:pict>
          </mc:Fallback>
        </mc:AlternateContent>
      </w:r>
      <w:r>
        <w:tab/>
      </w:r>
    </w:p>
    <w:p w14:paraId="511D9ACF" w14:textId="3778A846" w:rsidR="009B6429" w:rsidRPr="008D1D7C" w:rsidRDefault="00FA2B02" w:rsidP="00FA2B02">
      <w:pPr>
        <w:tabs>
          <w:tab w:val="left" w:pos="8941"/>
        </w:tabs>
      </w:pPr>
      <w:r>
        <w:tab/>
      </w:r>
    </w:p>
    <w:p w14:paraId="6FFE2491" w14:textId="281C095A" w:rsidR="009B6429" w:rsidRPr="008D1D7C" w:rsidRDefault="009B6429" w:rsidP="00045B76"/>
    <w:p w14:paraId="0689C1E4" w14:textId="569F85BB" w:rsidR="009B6429" w:rsidRPr="008D1D7C" w:rsidRDefault="00A24B8E" w:rsidP="00045B76">
      <w:r>
        <w:rPr>
          <w:noProof/>
          <w:lang w:eastAsia="hr-HR"/>
        </w:rPr>
        <w:drawing>
          <wp:anchor distT="0" distB="0" distL="114300" distR="114300" simplePos="0" relativeHeight="251709952" behindDoc="1" locked="0" layoutInCell="1" allowOverlap="1" wp14:anchorId="2096BA3B" wp14:editId="46D0F878">
            <wp:simplePos x="0" y="0"/>
            <wp:positionH relativeFrom="margin">
              <wp:align>center</wp:align>
            </wp:positionH>
            <wp:positionV relativeFrom="paragraph">
              <wp:posOffset>2228</wp:posOffset>
            </wp:positionV>
            <wp:extent cx="4124049" cy="1692910"/>
            <wp:effectExtent l="0" t="0" r="0" b="0"/>
            <wp:wrapNone/>
            <wp:docPr id="408" name="Picture 408" descr="Povezana sl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Povezana slika"/>
                    <pic:cNvPicPr>
                      <a:picLocks noChangeAspect="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24049" cy="1692910"/>
                    </a:xfrm>
                    <a:prstGeom prst="rect">
                      <a:avLst/>
                    </a:prstGeom>
                    <a:noFill/>
                    <a:ln>
                      <a:noFill/>
                    </a:ln>
                  </pic:spPr>
                </pic:pic>
              </a:graphicData>
            </a:graphic>
            <wp14:sizeRelH relativeFrom="margin">
              <wp14:pctWidth>0</wp14:pctWidth>
            </wp14:sizeRelH>
          </wp:anchor>
        </w:drawing>
      </w:r>
    </w:p>
    <w:p w14:paraId="434021F3" w14:textId="7F6D10A8" w:rsidR="009B6429" w:rsidRPr="008D1D7C" w:rsidRDefault="009B6429" w:rsidP="00045B76"/>
    <w:p w14:paraId="03F3ED87" w14:textId="0AAD6314" w:rsidR="009B6429" w:rsidRPr="008D1D7C" w:rsidRDefault="006C24E5" w:rsidP="00045B76">
      <w:r w:rsidRPr="008D1D7C">
        <w:br/>
      </w:r>
      <w:r w:rsidRPr="008D1D7C">
        <w:br/>
      </w:r>
    </w:p>
    <w:p w14:paraId="642E5034" w14:textId="23E12EC8" w:rsidR="00A24B8E" w:rsidRDefault="00A24B8E" w:rsidP="00D3432A">
      <w:pPr>
        <w:rPr>
          <w:b/>
        </w:rPr>
      </w:pPr>
    </w:p>
    <w:p w14:paraId="0F446662" w14:textId="10CC80B5" w:rsidR="00A24B8E" w:rsidRDefault="00A24B8E" w:rsidP="00D3432A">
      <w:pPr>
        <w:rPr>
          <w:b/>
        </w:rPr>
      </w:pPr>
      <w:r w:rsidRPr="008D1D7C">
        <w:rPr>
          <w:noProof/>
          <w:lang w:eastAsia="hr-HR"/>
        </w:rPr>
        <mc:AlternateContent>
          <mc:Choice Requires="wps">
            <w:drawing>
              <wp:anchor distT="0" distB="0" distL="114300" distR="114300" simplePos="0" relativeHeight="251710976" behindDoc="1" locked="0" layoutInCell="1" allowOverlap="1" wp14:anchorId="5B94E2FF" wp14:editId="2D30285E">
                <wp:simplePos x="0" y="0"/>
                <wp:positionH relativeFrom="margin">
                  <wp:align>right</wp:align>
                </wp:positionH>
                <wp:positionV relativeFrom="paragraph">
                  <wp:posOffset>143428</wp:posOffset>
                </wp:positionV>
                <wp:extent cx="6480810" cy="635"/>
                <wp:effectExtent l="0" t="0" r="0" b="0"/>
                <wp:wrapNone/>
                <wp:docPr id="418" name="Text Box 418"/>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3F78F4DA" w14:textId="1DA0D46B" w:rsidR="00393090" w:rsidRPr="005700BF" w:rsidRDefault="00393090" w:rsidP="00E6126B">
                            <w:pPr>
                              <w:pStyle w:val="Caption"/>
                              <w:rPr>
                                <w:noProof/>
                              </w:rPr>
                            </w:pPr>
                            <w:bookmarkStart w:id="669" w:name="_Toc52484797"/>
                            <w:r>
                              <w:t xml:space="preserve">Slika </w:t>
                            </w:r>
                            <w:fldSimple w:instr=" SEQ Slika \* ARABIC ">
                              <w:r>
                                <w:rPr>
                                  <w:noProof/>
                                </w:rPr>
                                <w:t>73</w:t>
                              </w:r>
                            </w:fldSimple>
                            <w:r>
                              <w:t xml:space="preserve"> – Servisi za praćenje analitike</w:t>
                            </w:r>
                            <w:bookmarkEnd w:id="6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4E2FF" id="Text Box 418" o:spid="_x0000_s1118" type="#_x0000_t202" style="position:absolute;left:0;text-align:left;margin-left:459.1pt;margin-top:11.3pt;width:510.3pt;height:.05pt;z-index:-251605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" stroked="f">
                <v:textbox style="mso-fit-shape-to-text:t" inset="0,0,0,0">
                  <w:txbxContent>
                    <w:p w14:paraId="3F78F4DA" w14:textId="1DA0D46B" w:rsidR="00393090" w:rsidRPr="005700BF" w:rsidRDefault="00393090" w:rsidP="00E6126B">
                      <w:pPr>
                        <w:pStyle w:val="Caption"/>
                        <w:rPr>
                          <w:noProof/>
                        </w:rPr>
                      </w:pPr>
                      <w:bookmarkStart w:id="670" w:name="_Toc52484797"/>
                      <w:r>
                        <w:t xml:space="preserve">Slika </w:t>
                      </w:r>
                      <w:fldSimple w:instr=" SEQ Slika \* ARABIC ">
                        <w:r>
                          <w:rPr>
                            <w:noProof/>
                          </w:rPr>
                          <w:t>73</w:t>
                        </w:r>
                      </w:fldSimple>
                      <w:r>
                        <w:t xml:space="preserve"> – Servisi za praćenje analitike</w:t>
                      </w:r>
                      <w:bookmarkEnd w:id="670"/>
                    </w:p>
                  </w:txbxContent>
                </v:textbox>
                <w10:wrap anchorx="margin"/>
              </v:shape>
            </w:pict>
          </mc:Fallback>
        </mc:AlternateContent>
      </w:r>
    </w:p>
    <w:p w14:paraId="70F850D2" w14:textId="358548A4" w:rsidR="00A24B8E" w:rsidRDefault="00A24B8E" w:rsidP="00D3432A">
      <w:pPr>
        <w:rPr>
          <w:b/>
        </w:rPr>
      </w:pPr>
    </w:p>
    <w:p w14:paraId="554088AE" w14:textId="27C85188" w:rsidR="00226767" w:rsidRDefault="00226767" w:rsidP="00D3432A">
      <w:pPr>
        <w:rPr>
          <w:b/>
        </w:rPr>
      </w:pPr>
    </w:p>
    <w:p w14:paraId="4AEC8B79" w14:textId="6FAF7C38" w:rsidR="00226767" w:rsidRDefault="00226767" w:rsidP="00D3432A">
      <w:pPr>
        <w:rPr>
          <w:b/>
        </w:rPr>
      </w:pPr>
    </w:p>
    <w:p w14:paraId="3A3D5353" w14:textId="5DB26F0B" w:rsidR="00226767" w:rsidRDefault="00226767" w:rsidP="00D3432A">
      <w:pPr>
        <w:rPr>
          <w:b/>
        </w:rPr>
      </w:pPr>
    </w:p>
    <w:p w14:paraId="215AD54F" w14:textId="34B60926" w:rsidR="00226767" w:rsidRDefault="00226767" w:rsidP="00D3432A">
      <w:pPr>
        <w:rPr>
          <w:b/>
        </w:rPr>
      </w:pPr>
    </w:p>
    <w:p w14:paraId="4689BB4A" w14:textId="2CE2E079" w:rsidR="00226767" w:rsidRDefault="00226767" w:rsidP="00D3432A">
      <w:pPr>
        <w:rPr>
          <w:b/>
        </w:rPr>
      </w:pPr>
    </w:p>
    <w:p w14:paraId="16CA4C97" w14:textId="77777777" w:rsidR="00226767" w:rsidRDefault="00226767" w:rsidP="00D3432A">
      <w:pPr>
        <w:rPr>
          <w:b/>
        </w:rPr>
      </w:pPr>
    </w:p>
    <w:p w14:paraId="17550EE2" w14:textId="1C407C96" w:rsidR="008008CD" w:rsidRPr="00226767" w:rsidRDefault="001D1D03" w:rsidP="00D3432A">
      <w:pPr>
        <w:rPr>
          <w:b/>
          <w:sz w:val="32"/>
          <w:szCs w:val="32"/>
        </w:rPr>
      </w:pPr>
      <w:r w:rsidRPr="00226767">
        <w:rPr>
          <w:b/>
          <w:sz w:val="32"/>
          <w:szCs w:val="32"/>
        </w:rPr>
        <w:lastRenderedPageBreak/>
        <w:t>Budućnost</w:t>
      </w:r>
    </w:p>
    <w:p w14:paraId="65BFC3B8" w14:textId="2F8E1428" w:rsidR="00AB4238" w:rsidRPr="008D1D7C" w:rsidRDefault="00B730C6" w:rsidP="00AF36AC">
      <w:r w:rsidRPr="00F86201">
        <w:t>Proširenje</w:t>
      </w:r>
      <w:r w:rsidR="002E34AC" w:rsidRPr="008D1D7C">
        <w:t xml:space="preserve"> će </w:t>
      </w:r>
      <w:r w:rsidR="008008CD" w:rsidRPr="008D1D7C">
        <w:t>ostati</w:t>
      </w:r>
      <w:r w:rsidR="002E34AC" w:rsidRPr="008D1D7C">
        <w:t xml:space="preserve"> dostupno besplatno i bez reklama. </w:t>
      </w:r>
      <w:r w:rsidR="005058E5">
        <w:t>Već</w:t>
      </w:r>
      <w:r w:rsidR="005058E5" w:rsidRPr="008D1D7C">
        <w:t xml:space="preserve"> </w:t>
      </w:r>
      <w:r w:rsidR="00A24B8E">
        <w:t xml:space="preserve">imam </w:t>
      </w:r>
      <w:r w:rsidR="002E34AC" w:rsidRPr="008D1D7C">
        <w:t>idej</w:t>
      </w:r>
      <w:r w:rsidR="00A24B8E">
        <w:t>u</w:t>
      </w:r>
      <w:r w:rsidR="002E34AC" w:rsidRPr="008D1D7C">
        <w:t xml:space="preserve"> </w:t>
      </w:r>
      <w:r w:rsidR="005058E5">
        <w:t xml:space="preserve">za unaprjeđenje </w:t>
      </w:r>
      <w:r w:rsidR="005058E5" w:rsidRPr="00F86201">
        <w:t>proširenja</w:t>
      </w:r>
      <w:r w:rsidR="005058E5">
        <w:rPr>
          <w:iCs/>
        </w:rPr>
        <w:t xml:space="preserve"> za učenike i roditelje</w:t>
      </w:r>
      <w:r w:rsidR="005058E5">
        <w:t xml:space="preserve"> u </w:t>
      </w:r>
      <w:proofErr w:type="spellStart"/>
      <w:r w:rsidR="005058E5">
        <w:t>bodućnosti</w:t>
      </w:r>
      <w:proofErr w:type="spellEnd"/>
      <w:r w:rsidR="005058E5">
        <w:t xml:space="preserve"> </w:t>
      </w:r>
      <w:r w:rsidR="00AF36AC" w:rsidRPr="008D1D7C">
        <w:t xml:space="preserve">, a to </w:t>
      </w:r>
      <w:r w:rsidR="00A24B8E">
        <w:t>je</w:t>
      </w:r>
      <w:r w:rsidR="003F1B67" w:rsidRPr="008D1D7C">
        <w:t>:</w:t>
      </w:r>
    </w:p>
    <w:p w14:paraId="153F540D" w14:textId="2B7C2ADA" w:rsidR="00AD0D57" w:rsidRPr="00226767" w:rsidRDefault="003F1B67" w:rsidP="00AD0D57">
      <w:pPr>
        <w:pStyle w:val="ListParagraph"/>
        <w:numPr>
          <w:ilvl w:val="0"/>
          <w:numId w:val="29"/>
        </w:numPr>
        <w:rPr>
          <w:b/>
          <w:bCs/>
        </w:rPr>
      </w:pPr>
      <w:r w:rsidRPr="00AD0D57">
        <w:rPr>
          <w:b/>
          <w:bCs/>
        </w:rPr>
        <w:t xml:space="preserve">Statistika učenika u </w:t>
      </w:r>
      <w:r w:rsidR="00EE266A" w:rsidRPr="00AD0D57">
        <w:rPr>
          <w:b/>
          <w:bCs/>
        </w:rPr>
        <w:t>h</w:t>
      </w:r>
      <w:r w:rsidRPr="00AD0D57">
        <w:rPr>
          <w:b/>
          <w:bCs/>
        </w:rPr>
        <w:t>rvatskoj, županiji i školi (</w:t>
      </w:r>
      <w:r w:rsidR="00AF36AC" w:rsidRPr="00AD0D57">
        <w:rPr>
          <w:b/>
          <w:bCs/>
        </w:rPr>
        <w:t>iz</w:t>
      </w:r>
      <w:r w:rsidRPr="00AD0D57">
        <w:rPr>
          <w:b/>
          <w:bCs/>
        </w:rPr>
        <w:t xml:space="preserve"> školsko</w:t>
      </w:r>
      <w:r w:rsidR="00AF36AC" w:rsidRPr="00AD0D57">
        <w:rPr>
          <w:b/>
          <w:bCs/>
        </w:rPr>
        <w:t>g</w:t>
      </w:r>
      <w:r w:rsidRPr="00AD0D57">
        <w:rPr>
          <w:b/>
          <w:bCs/>
        </w:rPr>
        <w:t xml:space="preserve"> e-Rudnik</w:t>
      </w:r>
      <w:r w:rsidR="00AF36AC" w:rsidRPr="00AD0D57">
        <w:rPr>
          <w:b/>
          <w:bCs/>
        </w:rPr>
        <w:t>a</w:t>
      </w:r>
      <w:r w:rsidRPr="00AD0D57">
        <w:rPr>
          <w:b/>
          <w:bCs/>
        </w:rPr>
        <w:t>)</w:t>
      </w:r>
    </w:p>
    <w:p w14:paraId="19C0D872" w14:textId="5C7155F7" w:rsidR="00226767" w:rsidRDefault="00AD0D57" w:rsidP="00AD0D57">
      <w:r>
        <w:t>Podaci se nalaze na Microsoft Power Bi sustavu za statistiku podataka te su</w:t>
      </w:r>
      <w:r w:rsidR="00045250">
        <w:t xml:space="preserve"> linkovi</w:t>
      </w:r>
      <w:r>
        <w:t xml:space="preserve"> javno dostupni na:</w:t>
      </w:r>
      <w:r>
        <w:br/>
      </w:r>
      <w:hyperlink r:id="rId293" w:history="1">
        <w:r w:rsidRPr="00AD0D57">
          <w:rPr>
            <w:rStyle w:val="Hyperlink"/>
          </w:rPr>
          <w:t>https://mzo.gov.hr/ser-skolski-e-rudnik-3419/3419</w:t>
        </w:r>
      </w:hyperlink>
    </w:p>
    <w:p w14:paraId="02FBC983" w14:textId="77777777" w:rsidR="00FA2B02" w:rsidRPr="00AD0D57" w:rsidRDefault="00FA2B02" w:rsidP="00AD0D57"/>
    <w:p w14:paraId="4EAC3064" w14:textId="01C857F9" w:rsidR="003965C3" w:rsidRPr="008D1D7C" w:rsidRDefault="003965C3" w:rsidP="003965C3"/>
    <w:p w14:paraId="77AF83A9" w14:textId="636F0815" w:rsidR="00C211BD" w:rsidRDefault="00226767" w:rsidP="00A24B8E">
      <w:r w:rsidRPr="008D1D7C">
        <w:rPr>
          <w:noProof/>
          <w:color w:val="0070C0"/>
          <w:lang w:eastAsia="hr-HR"/>
        </w:rPr>
        <w:drawing>
          <wp:anchor distT="0" distB="0" distL="114300" distR="114300" simplePos="0" relativeHeight="251714048" behindDoc="1" locked="0" layoutInCell="1" allowOverlap="1" wp14:anchorId="3782CBE6" wp14:editId="12766822">
            <wp:simplePos x="0" y="0"/>
            <wp:positionH relativeFrom="margin">
              <wp:align>center</wp:align>
            </wp:positionH>
            <wp:positionV relativeFrom="paragraph">
              <wp:posOffset>6985</wp:posOffset>
            </wp:positionV>
            <wp:extent cx="5408892" cy="5199702"/>
            <wp:effectExtent l="0" t="0" r="1905" b="1270"/>
            <wp:wrapNone/>
            <wp:docPr id="11" name="Picture 1">
              <a:extLst xmlns:a="http://schemas.openxmlformats.org/drawingml/2006/main">
                <a:ext uri="{FF2B5EF4-FFF2-40B4-BE49-F238E27FC236}">
                  <a16:creationId xmlns:a16="http://schemas.microsoft.com/office/drawing/2014/main" id="{F3011684-BAC9-44AA-A10B-3660B7C735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3011684-BAC9-44AA-A10B-3660B7C735A4}"/>
                        </a:ext>
                      </a:extLst>
                    </pic:cNvPr>
                    <pic:cNvPicPr>
                      <a:picLocks noChangeAspect="1"/>
                    </pic:cNvPicPr>
                  </pic:nvPicPr>
                  <pic:blipFill rotWithShape="1">
                    <a:blip r:embed="rId294"/>
                    <a:srcRect l="28875" r="12615" b="1"/>
                    <a:stretch/>
                  </pic:blipFill>
                  <pic:spPr>
                    <a:xfrm>
                      <a:off x="0" y="0"/>
                      <a:ext cx="5408892" cy="5199702"/>
                    </a:xfrm>
                    <a:custGeom>
                      <a:avLst/>
                      <a:gdLst>
                        <a:gd name="connsiteX0" fmla="*/ 2343548 w 7128913"/>
                        <a:gd name="connsiteY0" fmla="*/ 0 h 6853457"/>
                        <a:gd name="connsiteX1" fmla="*/ 5168877 w 7128913"/>
                        <a:gd name="connsiteY1" fmla="*/ 0 h 6853457"/>
                        <a:gd name="connsiteX2" fmla="*/ 5218299 w 7128913"/>
                        <a:gd name="connsiteY2" fmla="*/ 19487 h 6853457"/>
                        <a:gd name="connsiteX3" fmla="*/ 7014769 w 7128913"/>
                        <a:gd name="connsiteY3" fmla="*/ 1610837 h 6853457"/>
                        <a:gd name="connsiteX4" fmla="*/ 7128913 w 7128913"/>
                        <a:gd name="connsiteY4" fmla="*/ 1827198 h 6853457"/>
                        <a:gd name="connsiteX5" fmla="*/ 7128913 w 7128913"/>
                        <a:gd name="connsiteY5" fmla="*/ 5131581 h 6853457"/>
                        <a:gd name="connsiteX6" fmla="*/ 7091067 w 7128913"/>
                        <a:gd name="connsiteY6" fmla="*/ 5210750 h 6853457"/>
                        <a:gd name="connsiteX7" fmla="*/ 5546646 w 7128913"/>
                        <a:gd name="connsiteY7" fmla="*/ 6783375 h 6853457"/>
                        <a:gd name="connsiteX8" fmla="*/ 5409811 w 7128913"/>
                        <a:gd name="connsiteY8" fmla="*/ 6853457 h 6853457"/>
                        <a:gd name="connsiteX9" fmla="*/ 2102613 w 7128913"/>
                        <a:gd name="connsiteY9" fmla="*/ 6853457 h 6853457"/>
                        <a:gd name="connsiteX10" fmla="*/ 1965779 w 7128913"/>
                        <a:gd name="connsiteY10" fmla="*/ 6783375 h 6853457"/>
                        <a:gd name="connsiteX11" fmla="*/ 0 w 7128913"/>
                        <a:gd name="connsiteY11" fmla="*/ 3480517 h 6853457"/>
                        <a:gd name="connsiteX12" fmla="*/ 2294125 w 7128913"/>
                        <a:gd name="connsiteY12" fmla="*/ 19487 h 68534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128913" h="6853457">
                          <a:moveTo>
                            <a:pt x="2343548" y="0"/>
                          </a:moveTo>
                          <a:lnTo>
                            <a:pt x="5168877" y="0"/>
                          </a:lnTo>
                          <a:lnTo>
                            <a:pt x="5218299" y="19487"/>
                          </a:lnTo>
                          <a:cubicBezTo>
                            <a:pt x="5976640" y="340238"/>
                            <a:pt x="6607722" y="902948"/>
                            <a:pt x="7014769" y="1610837"/>
                          </a:cubicBezTo>
                          <a:lnTo>
                            <a:pt x="7128913" y="1827198"/>
                          </a:lnTo>
                          <a:lnTo>
                            <a:pt x="7128913" y="5131581"/>
                          </a:lnTo>
                          <a:lnTo>
                            <a:pt x="7091067" y="5210750"/>
                          </a:lnTo>
                          <a:cubicBezTo>
                            <a:pt x="6744936" y="5876527"/>
                            <a:pt x="6205281" y="6425584"/>
                            <a:pt x="5546646" y="6783375"/>
                          </a:cubicBezTo>
                          <a:lnTo>
                            <a:pt x="5409811" y="6853457"/>
                          </a:lnTo>
                          <a:lnTo>
                            <a:pt x="2102613" y="6853457"/>
                          </a:lnTo>
                          <a:lnTo>
                            <a:pt x="1965779" y="6783375"/>
                          </a:lnTo>
                          <a:cubicBezTo>
                            <a:pt x="794873" y="6147301"/>
                            <a:pt x="0" y="4906735"/>
                            <a:pt x="0" y="3480517"/>
                          </a:cubicBezTo>
                          <a:cubicBezTo>
                            <a:pt x="0" y="1924643"/>
                            <a:pt x="945964" y="589711"/>
                            <a:pt x="2294125" y="19487"/>
                          </a:cubicBezTo>
                          <a:close/>
                        </a:path>
                      </a:pathLst>
                    </a:custGeom>
                  </pic:spPr>
                </pic:pic>
              </a:graphicData>
            </a:graphic>
            <wp14:sizeRelH relativeFrom="margin">
              <wp14:pctWidth>0</wp14:pctWidth>
            </wp14:sizeRelH>
            <wp14:sizeRelV relativeFrom="margin">
              <wp14:pctHeight>0</wp14:pctHeight>
            </wp14:sizeRelV>
          </wp:anchor>
        </w:drawing>
      </w:r>
    </w:p>
    <w:p w14:paraId="3907F422" w14:textId="022EA357" w:rsidR="00A24B8E" w:rsidRPr="008D1D7C" w:rsidRDefault="00A24B8E" w:rsidP="00A24B8E">
      <w:pPr>
        <w:rPr>
          <w:color w:val="0070C0"/>
        </w:rPr>
      </w:pPr>
    </w:p>
    <w:p w14:paraId="47ACD663" w14:textId="010978E1" w:rsidR="0051785B" w:rsidRDefault="0051785B" w:rsidP="00305D1E">
      <w:pPr>
        <w:jc w:val="center"/>
        <w:rPr>
          <w:i/>
          <w:color w:val="0070C0"/>
        </w:rPr>
      </w:pPr>
    </w:p>
    <w:p w14:paraId="14D290E0" w14:textId="158DAA38" w:rsidR="003949E2" w:rsidRPr="008D1D7C" w:rsidRDefault="003A2C1D" w:rsidP="00305D1E">
      <w:pPr>
        <w:jc w:val="center"/>
        <w:rPr>
          <w:color w:val="0070C0"/>
        </w:rPr>
      </w:pPr>
      <w:r w:rsidRPr="008D1D7C">
        <w:rPr>
          <w:color w:val="0070C0"/>
        </w:rPr>
        <w:br/>
      </w:r>
    </w:p>
    <w:p w14:paraId="7D21B902" w14:textId="11A708BE" w:rsidR="00B0572E" w:rsidRPr="008D1D7C" w:rsidRDefault="00B0572E" w:rsidP="00DD184F">
      <w:pPr>
        <w:jc w:val="center"/>
        <w:rPr>
          <w:color w:val="0070C0"/>
        </w:rPr>
      </w:pPr>
    </w:p>
    <w:p w14:paraId="14035439" w14:textId="11A08CEB" w:rsidR="00B0572E" w:rsidRPr="008D1D7C" w:rsidRDefault="00B0572E" w:rsidP="00DD184F">
      <w:pPr>
        <w:jc w:val="center"/>
        <w:rPr>
          <w:color w:val="0070C0"/>
        </w:rPr>
      </w:pPr>
    </w:p>
    <w:p w14:paraId="72246549" w14:textId="0B121EDC" w:rsidR="00B0572E" w:rsidRPr="008D1D7C" w:rsidRDefault="00B0572E" w:rsidP="00DD184F">
      <w:pPr>
        <w:jc w:val="center"/>
        <w:rPr>
          <w:color w:val="0070C0"/>
        </w:rPr>
      </w:pPr>
    </w:p>
    <w:p w14:paraId="55AB09E4" w14:textId="195B0073" w:rsidR="00B0572E" w:rsidRPr="008D1D7C" w:rsidRDefault="00B0572E" w:rsidP="00B0572E">
      <w:pPr>
        <w:tabs>
          <w:tab w:val="left" w:pos="6297"/>
        </w:tabs>
        <w:jc w:val="left"/>
        <w:rPr>
          <w:color w:val="0070C0"/>
        </w:rPr>
      </w:pPr>
      <w:r w:rsidRPr="008D1D7C">
        <w:rPr>
          <w:color w:val="0070C0"/>
        </w:rPr>
        <w:tab/>
      </w:r>
    </w:p>
    <w:p w14:paraId="372666C2" w14:textId="4D33BD0B" w:rsidR="00B0572E" w:rsidRPr="008D1D7C" w:rsidRDefault="00B0572E" w:rsidP="00DD184F">
      <w:pPr>
        <w:jc w:val="center"/>
        <w:rPr>
          <w:color w:val="0070C0"/>
        </w:rPr>
      </w:pPr>
    </w:p>
    <w:p w14:paraId="70E71D15" w14:textId="238E735B" w:rsidR="00B0572E" w:rsidRPr="008D1D7C" w:rsidRDefault="00B0572E" w:rsidP="00DD184F">
      <w:pPr>
        <w:jc w:val="center"/>
        <w:rPr>
          <w:color w:val="0070C0"/>
        </w:rPr>
      </w:pPr>
    </w:p>
    <w:p w14:paraId="3A1724CA" w14:textId="27B6B00E" w:rsidR="00B0572E" w:rsidRPr="008D1D7C" w:rsidRDefault="00B0572E" w:rsidP="00DD184F">
      <w:pPr>
        <w:jc w:val="center"/>
        <w:rPr>
          <w:color w:val="0070C0"/>
        </w:rPr>
      </w:pPr>
    </w:p>
    <w:p w14:paraId="6AC609A8" w14:textId="2CAB8C0C" w:rsidR="00B0572E" w:rsidRPr="008D1D7C" w:rsidRDefault="00B0572E" w:rsidP="00DD184F">
      <w:pPr>
        <w:jc w:val="center"/>
        <w:rPr>
          <w:color w:val="0070C0"/>
        </w:rPr>
      </w:pPr>
    </w:p>
    <w:p w14:paraId="628807C5" w14:textId="7D236303" w:rsidR="00B0572E" w:rsidRPr="008D1D7C" w:rsidRDefault="00B0572E" w:rsidP="00DD184F">
      <w:pPr>
        <w:jc w:val="center"/>
        <w:rPr>
          <w:color w:val="0070C0"/>
        </w:rPr>
      </w:pPr>
    </w:p>
    <w:p w14:paraId="29F12B17" w14:textId="6E1FC66C" w:rsidR="00B0572E" w:rsidRPr="008D1D7C" w:rsidRDefault="00B0572E" w:rsidP="00DD184F">
      <w:pPr>
        <w:jc w:val="center"/>
        <w:rPr>
          <w:color w:val="0070C0"/>
        </w:rPr>
      </w:pPr>
    </w:p>
    <w:p w14:paraId="6AB53698" w14:textId="77777777" w:rsidR="00B0572E" w:rsidRPr="008D1D7C" w:rsidRDefault="00B0572E" w:rsidP="00DD184F">
      <w:pPr>
        <w:jc w:val="center"/>
        <w:rPr>
          <w:color w:val="0070C0"/>
        </w:rPr>
      </w:pPr>
    </w:p>
    <w:p w14:paraId="64F26B05" w14:textId="4C6A8496" w:rsidR="00AD0D57" w:rsidRDefault="00AD0D57" w:rsidP="00A24B8E">
      <w:pPr>
        <w:rPr>
          <w:color w:val="0070C0"/>
        </w:rPr>
      </w:pPr>
    </w:p>
    <w:p w14:paraId="2D6D3ED1" w14:textId="530FA6F9" w:rsidR="00226767" w:rsidRDefault="00226767" w:rsidP="00A24B8E">
      <w:pPr>
        <w:rPr>
          <w:color w:val="0070C0"/>
        </w:rPr>
      </w:pPr>
    </w:p>
    <w:p w14:paraId="2721D4EF" w14:textId="38E49798" w:rsidR="00226767" w:rsidRDefault="00AF0493" w:rsidP="00A24B8E">
      <w:pPr>
        <w:rPr>
          <w:color w:val="0070C0"/>
        </w:rPr>
      </w:pPr>
      <w:r w:rsidRPr="008D1D7C">
        <w:rPr>
          <w:noProof/>
          <w:lang w:eastAsia="hr-HR"/>
        </w:rPr>
        <mc:AlternateContent>
          <mc:Choice Requires="wps">
            <w:drawing>
              <wp:anchor distT="0" distB="0" distL="114300" distR="114300" simplePos="0" relativeHeight="251706880" behindDoc="1" locked="0" layoutInCell="1" allowOverlap="1" wp14:anchorId="742A2374" wp14:editId="34987B4F">
                <wp:simplePos x="0" y="0"/>
                <wp:positionH relativeFrom="margin">
                  <wp:align>center</wp:align>
                </wp:positionH>
                <wp:positionV relativeFrom="paragraph">
                  <wp:posOffset>29210</wp:posOffset>
                </wp:positionV>
                <wp:extent cx="2043430" cy="635"/>
                <wp:effectExtent l="0" t="0" r="0" b="0"/>
                <wp:wrapNone/>
                <wp:docPr id="405" name="Text Box 405"/>
                <wp:cNvGraphicFramePr/>
                <a:graphic xmlns:a="http://schemas.openxmlformats.org/drawingml/2006/main">
                  <a:graphicData uri="http://schemas.microsoft.com/office/word/2010/wordprocessingShape">
                    <wps:wsp>
                      <wps:cNvSpPr txBox="1"/>
                      <wps:spPr>
                        <a:xfrm>
                          <a:off x="0" y="0"/>
                          <a:ext cx="2043430" cy="635"/>
                        </a:xfrm>
                        <a:prstGeom prst="rect">
                          <a:avLst/>
                        </a:prstGeom>
                        <a:solidFill>
                          <a:prstClr val="white"/>
                        </a:solidFill>
                        <a:ln>
                          <a:noFill/>
                        </a:ln>
                      </wps:spPr>
                      <wps:txbx>
                        <w:txbxContent>
                          <w:p w14:paraId="189843A3" w14:textId="68AF3061" w:rsidR="00393090" w:rsidRPr="00D00418" w:rsidRDefault="00393090" w:rsidP="00E6126B">
                            <w:pPr>
                              <w:pStyle w:val="Caption"/>
                              <w:rPr>
                                <w:noProof/>
                              </w:rPr>
                            </w:pPr>
                            <w:bookmarkStart w:id="671" w:name="_Toc52484798"/>
                            <w:r>
                              <w:t xml:space="preserve">Slika </w:t>
                            </w:r>
                            <w:fldSimple w:instr=" SEQ Slika \* ARABIC ">
                              <w:r>
                                <w:rPr>
                                  <w:noProof/>
                                </w:rPr>
                                <w:t>74</w:t>
                              </w:r>
                            </w:fldSimple>
                            <w:r w:rsidRPr="006C6F77">
                              <w:t xml:space="preserve"> –</w:t>
                            </w:r>
                            <w:r>
                              <w:t xml:space="preserve"> </w:t>
                            </w:r>
                            <w:r>
                              <w:rPr>
                                <w:noProof/>
                              </w:rPr>
                              <w:t xml:space="preserve">Budućnost </w:t>
                            </w:r>
                            <w:r w:rsidRPr="00F86201">
                              <w:rPr>
                                <w:i w:val="0"/>
                                <w:noProof/>
                              </w:rPr>
                              <w:t>proširenja</w:t>
                            </w:r>
                            <w:bookmarkEnd w:id="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A2374" id="Text Box 405" o:spid="_x0000_s1119" type="#_x0000_t202" style="position:absolute;left:0;text-align:left;margin-left:0;margin-top:2.3pt;width:160.9pt;height:.05pt;z-index:-251609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" stroked="f">
                <v:textbox style="mso-fit-shape-to-text:t" inset="0,0,0,0">
                  <w:txbxContent>
                    <w:p w14:paraId="189843A3" w14:textId="68AF3061" w:rsidR="00393090" w:rsidRPr="00D00418" w:rsidRDefault="00393090" w:rsidP="00E6126B">
                      <w:pPr>
                        <w:pStyle w:val="Caption"/>
                        <w:rPr>
                          <w:noProof/>
                        </w:rPr>
                      </w:pPr>
                      <w:bookmarkStart w:id="672" w:name="_Toc52484798"/>
                      <w:r>
                        <w:t xml:space="preserve">Slika </w:t>
                      </w:r>
                      <w:fldSimple w:instr=" SEQ Slika \* ARABIC ">
                        <w:r>
                          <w:rPr>
                            <w:noProof/>
                          </w:rPr>
                          <w:t>74</w:t>
                        </w:r>
                      </w:fldSimple>
                      <w:r w:rsidRPr="006C6F77">
                        <w:t xml:space="preserve"> –</w:t>
                      </w:r>
                      <w:r>
                        <w:t xml:space="preserve"> </w:t>
                      </w:r>
                      <w:r>
                        <w:rPr>
                          <w:noProof/>
                        </w:rPr>
                        <w:t xml:space="preserve">Budućnost </w:t>
                      </w:r>
                      <w:r w:rsidRPr="00F86201">
                        <w:rPr>
                          <w:i w:val="0"/>
                          <w:noProof/>
                        </w:rPr>
                        <w:t>proširenja</w:t>
                      </w:r>
                      <w:bookmarkEnd w:id="672"/>
                    </w:p>
                  </w:txbxContent>
                </v:textbox>
                <w10:wrap anchorx="margin"/>
              </v:shape>
            </w:pict>
          </mc:Fallback>
        </mc:AlternateContent>
      </w:r>
    </w:p>
    <w:p w14:paraId="144C9316" w14:textId="218CB814" w:rsidR="00AF0493" w:rsidRPr="008D1D7C" w:rsidRDefault="00AF0493" w:rsidP="00A24B8E">
      <w:pPr>
        <w:rPr>
          <w:color w:val="0070C0"/>
        </w:rPr>
      </w:pPr>
    </w:p>
    <w:p w14:paraId="1B31CB2E" w14:textId="41216320" w:rsidR="00452E4B" w:rsidRPr="008D1D7C" w:rsidRDefault="000F4E32" w:rsidP="00AF0493">
      <w:pPr>
        <w:jc w:val="center"/>
        <w:rPr>
          <w:color w:val="0070C0"/>
        </w:rPr>
      </w:pPr>
      <w:r w:rsidRPr="008D1D7C">
        <w:rPr>
          <w:color w:val="0070C0"/>
        </w:rPr>
        <w:t xml:space="preserve">Ugradnjom podataka školskog e-Rudnika, bit će moguće uspoređivati razne statističke podatke učenika s učenicima iz </w:t>
      </w:r>
      <w:r w:rsidR="003A2C1D" w:rsidRPr="008D1D7C">
        <w:rPr>
          <w:color w:val="0070C0"/>
        </w:rPr>
        <w:t>njegove ili drugih škola</w:t>
      </w:r>
      <w:r w:rsidRPr="008D1D7C">
        <w:rPr>
          <w:color w:val="0070C0"/>
        </w:rPr>
        <w:t>, županij</w:t>
      </w:r>
      <w:r w:rsidR="003A2C1D" w:rsidRPr="008D1D7C">
        <w:rPr>
          <w:color w:val="0070C0"/>
        </w:rPr>
        <w:t>a</w:t>
      </w:r>
      <w:r w:rsidRPr="008D1D7C">
        <w:rPr>
          <w:color w:val="0070C0"/>
        </w:rPr>
        <w:t xml:space="preserve"> i države!</w:t>
      </w:r>
      <w:r w:rsidR="00305D1E" w:rsidRPr="008D1D7C">
        <w:rPr>
          <w:i/>
          <w:color w:val="0070C0"/>
        </w:rPr>
        <w:br/>
      </w:r>
    </w:p>
    <w:p w14:paraId="71F77DCE" w14:textId="1D172C16" w:rsidR="005747C3" w:rsidRPr="0032719F" w:rsidRDefault="005747C3" w:rsidP="00AF0493">
      <w:pPr>
        <w:jc w:val="center"/>
        <w:rPr>
          <w:color w:val="FFFFFF" w:themeColor="background1"/>
        </w:rPr>
      </w:pPr>
      <w:proofErr w:type="spellStart"/>
      <w:r w:rsidRPr="0032719F">
        <w:rPr>
          <w:color w:val="FFFFFF" w:themeColor="background1"/>
        </w:rPr>
        <w:lastRenderedPageBreak/>
        <w:t>Find</w:t>
      </w:r>
      <w:proofErr w:type="spellEnd"/>
      <w:r w:rsidRPr="0032719F">
        <w:rPr>
          <w:color w:val="FFFFFF" w:themeColor="background1"/>
        </w:rPr>
        <w:t xml:space="preserve"> </w:t>
      </w:r>
      <w:proofErr w:type="spellStart"/>
      <w:r w:rsidRPr="0032719F">
        <w:rPr>
          <w:color w:val="FFFFFF" w:themeColor="background1"/>
        </w:rPr>
        <w:t>what</w:t>
      </w:r>
      <w:proofErr w:type="spellEnd"/>
      <w:r w:rsidRPr="0032719F">
        <w:rPr>
          <w:color w:val="FFFFFF" w:themeColor="background1"/>
        </w:rPr>
        <w:t>: &lt;[</w:t>
      </w:r>
      <w:proofErr w:type="spellStart"/>
      <w:r w:rsidRPr="0032719F">
        <w:rPr>
          <w:color w:val="FFFFFF" w:themeColor="background1"/>
        </w:rPr>
        <w:t>Pp</w:t>
      </w:r>
      <w:proofErr w:type="spellEnd"/>
      <w:r w:rsidRPr="0032719F">
        <w:rPr>
          <w:color w:val="FFFFFF" w:themeColor="background1"/>
        </w:rPr>
        <w:t>]</w:t>
      </w:r>
      <w:proofErr w:type="spellStart"/>
      <w:r w:rsidRPr="0032719F">
        <w:rPr>
          <w:color w:val="FFFFFF" w:themeColor="background1"/>
        </w:rPr>
        <w:t>roširenj</w:t>
      </w:r>
      <w:proofErr w:type="spellEnd"/>
      <w:r w:rsidRPr="0032719F">
        <w:rPr>
          <w:color w:val="FFFFFF" w:themeColor="background1"/>
        </w:rPr>
        <w:t xml:space="preserve">*&gt;; Use </w:t>
      </w:r>
      <w:proofErr w:type="spellStart"/>
      <w:r w:rsidRPr="0032719F">
        <w:rPr>
          <w:color w:val="FFFFFF" w:themeColor="background1"/>
        </w:rPr>
        <w:t>wildcards</w:t>
      </w:r>
      <w:proofErr w:type="spellEnd"/>
      <w:r w:rsidRPr="0032719F">
        <w:rPr>
          <w:color w:val="FFFFFF" w:themeColor="background1"/>
        </w:rPr>
        <w:t xml:space="preserve"> </w:t>
      </w:r>
    </w:p>
    <w:p w14:paraId="138D0F43" w14:textId="1DA00282" w:rsidR="00DD184F" w:rsidRPr="0032719F" w:rsidRDefault="005747C3" w:rsidP="00AF0493">
      <w:pPr>
        <w:jc w:val="center"/>
        <w:rPr>
          <w:color w:val="FFFFFF" w:themeColor="background1"/>
        </w:rPr>
      </w:pPr>
      <w:proofErr w:type="spellStart"/>
      <w:r w:rsidRPr="0032719F">
        <w:rPr>
          <w:color w:val="FFFFFF" w:themeColor="background1"/>
        </w:rPr>
        <w:t>Replace</w:t>
      </w:r>
      <w:proofErr w:type="spellEnd"/>
      <w:r w:rsidRPr="0032719F">
        <w:rPr>
          <w:color w:val="FFFFFF" w:themeColor="background1"/>
        </w:rPr>
        <w:t xml:space="preserve"> </w:t>
      </w:r>
      <w:proofErr w:type="spellStart"/>
      <w:r w:rsidRPr="0032719F">
        <w:rPr>
          <w:color w:val="FFFFFF" w:themeColor="background1"/>
        </w:rPr>
        <w:t>with</w:t>
      </w:r>
      <w:proofErr w:type="spellEnd"/>
      <w:r w:rsidRPr="0032719F">
        <w:rPr>
          <w:color w:val="FFFFFF" w:themeColor="background1"/>
        </w:rPr>
        <w:t xml:space="preserve">: Format - Font - </w:t>
      </w:r>
      <w:proofErr w:type="spellStart"/>
      <w:r w:rsidRPr="0032719F">
        <w:rPr>
          <w:color w:val="FFFFFF" w:themeColor="background1"/>
        </w:rPr>
        <w:t>Italic</w:t>
      </w:r>
      <w:proofErr w:type="spellEnd"/>
    </w:p>
    <w:sectPr w:rsidR="00DD184F" w:rsidRPr="0032719F" w:rsidSect="001C6CA0">
      <w:footerReference w:type="default" r:id="rId295"/>
      <w:pgSz w:w="11906" w:h="16838"/>
      <w:pgMar w:top="1440" w:right="849" w:bottom="1440" w:left="85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287577" w14:textId="77777777" w:rsidR="00E44AEE" w:rsidRDefault="00E44AEE" w:rsidP="00CD1DC4">
      <w:pPr>
        <w:spacing w:after="0" w:line="240" w:lineRule="auto"/>
      </w:pPr>
      <w:r>
        <w:separator/>
      </w:r>
    </w:p>
  </w:endnote>
  <w:endnote w:type="continuationSeparator" w:id="0">
    <w:p w14:paraId="1D120E29" w14:textId="77777777" w:rsidR="00E44AEE" w:rsidRDefault="00E44AEE" w:rsidP="00CD1D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Ubuntu">
    <w:altName w:val="Calibri"/>
    <w:panose1 w:val="020B0504030602030204"/>
    <w:charset w:val="00"/>
    <w:family w:val="swiss"/>
    <w:pitch w:val="variable"/>
    <w:sig w:usb0="E00002FF" w:usb1="5000205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E4B664" w14:textId="1BFF0E7B" w:rsidR="00393090" w:rsidRDefault="00393090">
    <w:pPr>
      <w:pStyle w:val="Footer"/>
      <w:jc w:val="right"/>
    </w:pPr>
  </w:p>
  <w:p w14:paraId="3B01229B" w14:textId="6242AEA9" w:rsidR="00393090" w:rsidRDefault="003930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9362320"/>
      <w:docPartObj>
        <w:docPartGallery w:val="Page Numbers (Bottom of Page)"/>
        <w:docPartUnique/>
      </w:docPartObj>
    </w:sdtPr>
    <w:sdtContent>
      <w:p w14:paraId="05A0B5A4" w14:textId="5D906117" w:rsidR="00393090" w:rsidRDefault="00393090">
        <w:pPr>
          <w:pStyle w:val="Footer"/>
          <w:jc w:val="right"/>
        </w:pPr>
        <w:r>
          <w:fldChar w:fldCharType="begin"/>
        </w:r>
        <w:r>
          <w:instrText>PAGE   \* MERGEFORMAT</w:instrText>
        </w:r>
        <w:r>
          <w:fldChar w:fldCharType="separate"/>
        </w:r>
        <w:r>
          <w:rPr>
            <w:noProof/>
          </w:rPr>
          <w:t>52</w:t>
        </w:r>
        <w:r>
          <w:fldChar w:fldCharType="end"/>
        </w:r>
      </w:p>
    </w:sdtContent>
  </w:sdt>
  <w:p w14:paraId="01651372" w14:textId="77777777" w:rsidR="00393090" w:rsidRDefault="003930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D06897" w14:textId="77777777" w:rsidR="00E44AEE" w:rsidRDefault="00E44AEE" w:rsidP="00CD1DC4">
      <w:pPr>
        <w:spacing w:after="0" w:line="240" w:lineRule="auto"/>
      </w:pPr>
      <w:r>
        <w:separator/>
      </w:r>
    </w:p>
  </w:footnote>
  <w:footnote w:type="continuationSeparator" w:id="0">
    <w:p w14:paraId="2722E63B" w14:textId="77777777" w:rsidR="00E44AEE" w:rsidRDefault="00E44AEE" w:rsidP="00CD1DC4">
      <w:pPr>
        <w:spacing w:after="0" w:line="240" w:lineRule="auto"/>
      </w:pPr>
      <w:r>
        <w:continuationSeparator/>
      </w:r>
    </w:p>
  </w:footnote>
  <w:footnote w:id="1">
    <w:p w14:paraId="45A5942E" w14:textId="085C6171" w:rsidR="00393090" w:rsidRDefault="00393090">
      <w:pPr>
        <w:pStyle w:val="FootnoteText"/>
      </w:pPr>
      <w:r>
        <w:rPr>
          <w:rStyle w:val="FootnoteReference"/>
        </w:rPr>
        <w:footnoteRef/>
      </w:r>
      <w:r>
        <w:t xml:space="preserve"> Školske godine (2018./2019.), dok su prosjeci još uvijek bili zastupljeni, u zadnja dva tjedna </w:t>
      </w:r>
      <w:r w:rsidRPr="00F86201">
        <w:t>proširenje</w:t>
      </w:r>
      <w:r>
        <w:t xml:space="preserve"> je svaki dan dobivalo preko 150 novih korisnika!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C475A"/>
    <w:multiLevelType w:val="hybridMultilevel"/>
    <w:tmpl w:val="3664F54C"/>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15:restartNumberingAfterBreak="0">
    <w:nsid w:val="05960349"/>
    <w:multiLevelType w:val="hybridMultilevel"/>
    <w:tmpl w:val="4860FDB0"/>
    <w:lvl w:ilvl="0" w:tplc="041A0001">
      <w:start w:val="1"/>
      <w:numFmt w:val="bullet"/>
      <w:lvlText w:val=""/>
      <w:lvlJc w:val="left"/>
      <w:pPr>
        <w:ind w:left="1060" w:hanging="360"/>
      </w:pPr>
      <w:rPr>
        <w:rFonts w:ascii="Symbol" w:hAnsi="Symbol" w:hint="default"/>
      </w:rPr>
    </w:lvl>
    <w:lvl w:ilvl="1" w:tplc="041A0003" w:tentative="1">
      <w:start w:val="1"/>
      <w:numFmt w:val="bullet"/>
      <w:lvlText w:val="o"/>
      <w:lvlJc w:val="left"/>
      <w:pPr>
        <w:ind w:left="1780" w:hanging="360"/>
      </w:pPr>
      <w:rPr>
        <w:rFonts w:ascii="Courier New" w:hAnsi="Courier New" w:cs="Courier New" w:hint="default"/>
      </w:rPr>
    </w:lvl>
    <w:lvl w:ilvl="2" w:tplc="041A0005" w:tentative="1">
      <w:start w:val="1"/>
      <w:numFmt w:val="bullet"/>
      <w:lvlText w:val=""/>
      <w:lvlJc w:val="left"/>
      <w:pPr>
        <w:ind w:left="2500" w:hanging="360"/>
      </w:pPr>
      <w:rPr>
        <w:rFonts w:ascii="Wingdings" w:hAnsi="Wingdings" w:hint="default"/>
      </w:rPr>
    </w:lvl>
    <w:lvl w:ilvl="3" w:tplc="041A0001" w:tentative="1">
      <w:start w:val="1"/>
      <w:numFmt w:val="bullet"/>
      <w:lvlText w:val=""/>
      <w:lvlJc w:val="left"/>
      <w:pPr>
        <w:ind w:left="3220" w:hanging="360"/>
      </w:pPr>
      <w:rPr>
        <w:rFonts w:ascii="Symbol" w:hAnsi="Symbol" w:hint="default"/>
      </w:rPr>
    </w:lvl>
    <w:lvl w:ilvl="4" w:tplc="041A0003" w:tentative="1">
      <w:start w:val="1"/>
      <w:numFmt w:val="bullet"/>
      <w:lvlText w:val="o"/>
      <w:lvlJc w:val="left"/>
      <w:pPr>
        <w:ind w:left="3940" w:hanging="360"/>
      </w:pPr>
      <w:rPr>
        <w:rFonts w:ascii="Courier New" w:hAnsi="Courier New" w:cs="Courier New" w:hint="default"/>
      </w:rPr>
    </w:lvl>
    <w:lvl w:ilvl="5" w:tplc="041A0005" w:tentative="1">
      <w:start w:val="1"/>
      <w:numFmt w:val="bullet"/>
      <w:lvlText w:val=""/>
      <w:lvlJc w:val="left"/>
      <w:pPr>
        <w:ind w:left="4660" w:hanging="360"/>
      </w:pPr>
      <w:rPr>
        <w:rFonts w:ascii="Wingdings" w:hAnsi="Wingdings" w:hint="default"/>
      </w:rPr>
    </w:lvl>
    <w:lvl w:ilvl="6" w:tplc="041A0001" w:tentative="1">
      <w:start w:val="1"/>
      <w:numFmt w:val="bullet"/>
      <w:lvlText w:val=""/>
      <w:lvlJc w:val="left"/>
      <w:pPr>
        <w:ind w:left="5380" w:hanging="360"/>
      </w:pPr>
      <w:rPr>
        <w:rFonts w:ascii="Symbol" w:hAnsi="Symbol" w:hint="default"/>
      </w:rPr>
    </w:lvl>
    <w:lvl w:ilvl="7" w:tplc="041A0003" w:tentative="1">
      <w:start w:val="1"/>
      <w:numFmt w:val="bullet"/>
      <w:lvlText w:val="o"/>
      <w:lvlJc w:val="left"/>
      <w:pPr>
        <w:ind w:left="6100" w:hanging="360"/>
      </w:pPr>
      <w:rPr>
        <w:rFonts w:ascii="Courier New" w:hAnsi="Courier New" w:cs="Courier New" w:hint="default"/>
      </w:rPr>
    </w:lvl>
    <w:lvl w:ilvl="8" w:tplc="041A0005" w:tentative="1">
      <w:start w:val="1"/>
      <w:numFmt w:val="bullet"/>
      <w:lvlText w:val=""/>
      <w:lvlJc w:val="left"/>
      <w:pPr>
        <w:ind w:left="6820" w:hanging="360"/>
      </w:pPr>
      <w:rPr>
        <w:rFonts w:ascii="Wingdings" w:hAnsi="Wingdings" w:hint="default"/>
      </w:rPr>
    </w:lvl>
  </w:abstractNum>
  <w:abstractNum w:abstractNumId="2" w15:restartNumberingAfterBreak="0">
    <w:nsid w:val="0B7B0CCC"/>
    <w:multiLevelType w:val="hybridMultilevel"/>
    <w:tmpl w:val="3BA47D9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0BB716EF"/>
    <w:multiLevelType w:val="hybridMultilevel"/>
    <w:tmpl w:val="2DDCC10C"/>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15:restartNumberingAfterBreak="0">
    <w:nsid w:val="0C926690"/>
    <w:multiLevelType w:val="hybridMultilevel"/>
    <w:tmpl w:val="C862DE80"/>
    <w:lvl w:ilvl="0" w:tplc="041A000F">
      <w:start w:val="1"/>
      <w:numFmt w:val="decimal"/>
      <w:lvlText w:val="%1."/>
      <w:lvlJc w:val="left"/>
      <w:pPr>
        <w:ind w:left="720" w:hanging="360"/>
      </w:pPr>
      <w:rPr>
        <w:rFont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10EA14E1"/>
    <w:multiLevelType w:val="hybridMultilevel"/>
    <w:tmpl w:val="4A9001B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15:restartNumberingAfterBreak="0">
    <w:nsid w:val="11DF4D32"/>
    <w:multiLevelType w:val="hybridMultilevel"/>
    <w:tmpl w:val="5EF430D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7" w15:restartNumberingAfterBreak="0">
    <w:nsid w:val="123D5E41"/>
    <w:multiLevelType w:val="hybridMultilevel"/>
    <w:tmpl w:val="55808DE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15:restartNumberingAfterBreak="0">
    <w:nsid w:val="15D5449D"/>
    <w:multiLevelType w:val="hybridMultilevel"/>
    <w:tmpl w:val="E29C055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15:restartNumberingAfterBreak="0">
    <w:nsid w:val="167F2F33"/>
    <w:multiLevelType w:val="hybridMultilevel"/>
    <w:tmpl w:val="CD605056"/>
    <w:lvl w:ilvl="0" w:tplc="041A000F">
      <w:start w:val="1"/>
      <w:numFmt w:val="decimal"/>
      <w:lvlText w:val="%1."/>
      <w:lvlJc w:val="left"/>
      <w:pPr>
        <w:ind w:left="720" w:hanging="360"/>
      </w:pPr>
      <w:rPr>
        <w:rFont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1AE91B50"/>
    <w:multiLevelType w:val="hybridMultilevel"/>
    <w:tmpl w:val="CD5A7812"/>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20866AB9"/>
    <w:multiLevelType w:val="hybridMultilevel"/>
    <w:tmpl w:val="A2F075A8"/>
    <w:lvl w:ilvl="0" w:tplc="041A000F">
      <w:start w:val="1"/>
      <w:numFmt w:val="decimal"/>
      <w:lvlText w:val="%1."/>
      <w:lvlJc w:val="left"/>
      <w:pPr>
        <w:ind w:left="720" w:hanging="360"/>
      </w:pPr>
    </w:lvl>
    <w:lvl w:ilvl="1" w:tplc="041A0019">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2" w15:restartNumberingAfterBreak="0">
    <w:nsid w:val="21920C1F"/>
    <w:multiLevelType w:val="hybridMultilevel"/>
    <w:tmpl w:val="720461A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3" w15:restartNumberingAfterBreak="0">
    <w:nsid w:val="238849F6"/>
    <w:multiLevelType w:val="hybridMultilevel"/>
    <w:tmpl w:val="431CD96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4" w15:restartNumberingAfterBreak="0">
    <w:nsid w:val="24DD661A"/>
    <w:multiLevelType w:val="hybridMultilevel"/>
    <w:tmpl w:val="5ADE55D6"/>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5" w15:restartNumberingAfterBreak="0">
    <w:nsid w:val="27D7260B"/>
    <w:multiLevelType w:val="hybridMultilevel"/>
    <w:tmpl w:val="76948D5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6" w15:restartNumberingAfterBreak="0">
    <w:nsid w:val="281B5449"/>
    <w:multiLevelType w:val="hybridMultilevel"/>
    <w:tmpl w:val="938CCD68"/>
    <w:lvl w:ilvl="0" w:tplc="041A0001">
      <w:start w:val="1"/>
      <w:numFmt w:val="bullet"/>
      <w:lvlText w:val=""/>
      <w:lvlJc w:val="left"/>
      <w:pPr>
        <w:ind w:left="783" w:hanging="360"/>
      </w:pPr>
      <w:rPr>
        <w:rFonts w:ascii="Symbol" w:hAnsi="Symbol" w:hint="default"/>
      </w:rPr>
    </w:lvl>
    <w:lvl w:ilvl="1" w:tplc="041A0003" w:tentative="1">
      <w:start w:val="1"/>
      <w:numFmt w:val="bullet"/>
      <w:lvlText w:val="o"/>
      <w:lvlJc w:val="left"/>
      <w:pPr>
        <w:ind w:left="1503" w:hanging="360"/>
      </w:pPr>
      <w:rPr>
        <w:rFonts w:ascii="Courier New" w:hAnsi="Courier New" w:cs="Courier New" w:hint="default"/>
      </w:rPr>
    </w:lvl>
    <w:lvl w:ilvl="2" w:tplc="041A0005" w:tentative="1">
      <w:start w:val="1"/>
      <w:numFmt w:val="bullet"/>
      <w:lvlText w:val=""/>
      <w:lvlJc w:val="left"/>
      <w:pPr>
        <w:ind w:left="2223" w:hanging="360"/>
      </w:pPr>
      <w:rPr>
        <w:rFonts w:ascii="Wingdings" w:hAnsi="Wingdings" w:hint="default"/>
      </w:rPr>
    </w:lvl>
    <w:lvl w:ilvl="3" w:tplc="041A0001" w:tentative="1">
      <w:start w:val="1"/>
      <w:numFmt w:val="bullet"/>
      <w:lvlText w:val=""/>
      <w:lvlJc w:val="left"/>
      <w:pPr>
        <w:ind w:left="2943" w:hanging="360"/>
      </w:pPr>
      <w:rPr>
        <w:rFonts w:ascii="Symbol" w:hAnsi="Symbol" w:hint="default"/>
      </w:rPr>
    </w:lvl>
    <w:lvl w:ilvl="4" w:tplc="041A0003" w:tentative="1">
      <w:start w:val="1"/>
      <w:numFmt w:val="bullet"/>
      <w:lvlText w:val="o"/>
      <w:lvlJc w:val="left"/>
      <w:pPr>
        <w:ind w:left="3663" w:hanging="360"/>
      </w:pPr>
      <w:rPr>
        <w:rFonts w:ascii="Courier New" w:hAnsi="Courier New" w:cs="Courier New" w:hint="default"/>
      </w:rPr>
    </w:lvl>
    <w:lvl w:ilvl="5" w:tplc="041A0005" w:tentative="1">
      <w:start w:val="1"/>
      <w:numFmt w:val="bullet"/>
      <w:lvlText w:val=""/>
      <w:lvlJc w:val="left"/>
      <w:pPr>
        <w:ind w:left="4383" w:hanging="360"/>
      </w:pPr>
      <w:rPr>
        <w:rFonts w:ascii="Wingdings" w:hAnsi="Wingdings" w:hint="default"/>
      </w:rPr>
    </w:lvl>
    <w:lvl w:ilvl="6" w:tplc="041A0001" w:tentative="1">
      <w:start w:val="1"/>
      <w:numFmt w:val="bullet"/>
      <w:lvlText w:val=""/>
      <w:lvlJc w:val="left"/>
      <w:pPr>
        <w:ind w:left="5103" w:hanging="360"/>
      </w:pPr>
      <w:rPr>
        <w:rFonts w:ascii="Symbol" w:hAnsi="Symbol" w:hint="default"/>
      </w:rPr>
    </w:lvl>
    <w:lvl w:ilvl="7" w:tplc="041A0003" w:tentative="1">
      <w:start w:val="1"/>
      <w:numFmt w:val="bullet"/>
      <w:lvlText w:val="o"/>
      <w:lvlJc w:val="left"/>
      <w:pPr>
        <w:ind w:left="5823" w:hanging="360"/>
      </w:pPr>
      <w:rPr>
        <w:rFonts w:ascii="Courier New" w:hAnsi="Courier New" w:cs="Courier New" w:hint="default"/>
      </w:rPr>
    </w:lvl>
    <w:lvl w:ilvl="8" w:tplc="041A0005" w:tentative="1">
      <w:start w:val="1"/>
      <w:numFmt w:val="bullet"/>
      <w:lvlText w:val=""/>
      <w:lvlJc w:val="left"/>
      <w:pPr>
        <w:ind w:left="6543" w:hanging="360"/>
      </w:pPr>
      <w:rPr>
        <w:rFonts w:ascii="Wingdings" w:hAnsi="Wingdings" w:hint="default"/>
      </w:rPr>
    </w:lvl>
  </w:abstractNum>
  <w:abstractNum w:abstractNumId="17" w15:restartNumberingAfterBreak="0">
    <w:nsid w:val="293351DD"/>
    <w:multiLevelType w:val="multilevel"/>
    <w:tmpl w:val="4BC64F68"/>
    <w:lvl w:ilvl="0">
      <w:start w:val="1"/>
      <w:numFmt w:val="decimal"/>
      <w:pStyle w:val="Heading1"/>
      <w:lvlText w:val="%1"/>
      <w:lvlJc w:val="left"/>
      <w:pPr>
        <w:ind w:left="624" w:hanging="624"/>
      </w:pPr>
      <w:rPr>
        <w:rFonts w:hint="default"/>
        <w:i w:val="0"/>
      </w:rPr>
    </w:lvl>
    <w:lvl w:ilvl="1">
      <w:start w:val="1"/>
      <w:numFmt w:val="decimal"/>
      <w:pStyle w:val="Heading2"/>
      <w:lvlText w:val="%1.%2"/>
      <w:lvlJc w:val="left"/>
      <w:pPr>
        <w:ind w:left="851" w:hanging="851"/>
      </w:pPr>
      <w:rPr>
        <w:rFonts w:hint="default"/>
        <w:i w:val="0"/>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340" w:firstLine="34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284" w:hanging="284"/>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2C142CB3"/>
    <w:multiLevelType w:val="multilevel"/>
    <w:tmpl w:val="14C072E4"/>
    <w:lvl w:ilvl="0">
      <w:start w:val="1"/>
      <w:numFmt w:val="decimal"/>
      <w:lvlText w:val="%1."/>
      <w:lvlJc w:val="left"/>
      <w:pPr>
        <w:ind w:left="720" w:hanging="360"/>
      </w:pPr>
      <w:rPr>
        <w:b w:val="0"/>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9" w15:restartNumberingAfterBreak="0">
    <w:nsid w:val="2EFB2102"/>
    <w:multiLevelType w:val="hybridMultilevel"/>
    <w:tmpl w:val="1998480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0" w15:restartNumberingAfterBreak="0">
    <w:nsid w:val="32094802"/>
    <w:multiLevelType w:val="hybridMultilevel"/>
    <w:tmpl w:val="6AAE32F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1" w15:restartNumberingAfterBreak="0">
    <w:nsid w:val="341E30B7"/>
    <w:multiLevelType w:val="hybridMultilevel"/>
    <w:tmpl w:val="3F724CC6"/>
    <w:lvl w:ilvl="0" w:tplc="041A0017">
      <w:start w:val="1"/>
      <w:numFmt w:val="lowerLetter"/>
      <w:lvlText w:val="%1)"/>
      <w:lvlJc w:val="left"/>
      <w:pPr>
        <w:ind w:left="720" w:hanging="360"/>
      </w:pPr>
      <w:rPr>
        <w:rFont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15:restartNumberingAfterBreak="0">
    <w:nsid w:val="367C78A7"/>
    <w:multiLevelType w:val="hybridMultilevel"/>
    <w:tmpl w:val="14C072E4"/>
    <w:lvl w:ilvl="0" w:tplc="FD36B78A">
      <w:start w:val="1"/>
      <w:numFmt w:val="decimal"/>
      <w:lvlText w:val="%1."/>
      <w:lvlJc w:val="left"/>
      <w:pPr>
        <w:ind w:left="720" w:hanging="360"/>
      </w:pPr>
      <w:rPr>
        <w:b w:val="0"/>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3" w15:restartNumberingAfterBreak="0">
    <w:nsid w:val="3B560729"/>
    <w:multiLevelType w:val="hybridMultilevel"/>
    <w:tmpl w:val="D616BCF6"/>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4" w15:restartNumberingAfterBreak="0">
    <w:nsid w:val="3E6209B6"/>
    <w:multiLevelType w:val="hybridMultilevel"/>
    <w:tmpl w:val="645803A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5" w15:restartNumberingAfterBreak="0">
    <w:nsid w:val="3E8F34FE"/>
    <w:multiLevelType w:val="hybridMultilevel"/>
    <w:tmpl w:val="4EA6A624"/>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6" w15:restartNumberingAfterBreak="0">
    <w:nsid w:val="43B23D08"/>
    <w:multiLevelType w:val="hybridMultilevel"/>
    <w:tmpl w:val="4A760DA2"/>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15:restartNumberingAfterBreak="0">
    <w:nsid w:val="4ACE05DD"/>
    <w:multiLevelType w:val="hybridMultilevel"/>
    <w:tmpl w:val="19D6AF62"/>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8" w15:restartNumberingAfterBreak="0">
    <w:nsid w:val="4BAE0545"/>
    <w:multiLevelType w:val="hybridMultilevel"/>
    <w:tmpl w:val="D166BCE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9" w15:restartNumberingAfterBreak="0">
    <w:nsid w:val="582A7961"/>
    <w:multiLevelType w:val="hybridMultilevel"/>
    <w:tmpl w:val="C4F444EE"/>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0" w15:restartNumberingAfterBreak="0">
    <w:nsid w:val="59B94B7A"/>
    <w:multiLevelType w:val="hybridMultilevel"/>
    <w:tmpl w:val="B0F899C8"/>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1" w15:restartNumberingAfterBreak="0">
    <w:nsid w:val="59E7491A"/>
    <w:multiLevelType w:val="hybridMultilevel"/>
    <w:tmpl w:val="4626782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2" w15:restartNumberingAfterBreak="0">
    <w:nsid w:val="5B714D33"/>
    <w:multiLevelType w:val="hybridMultilevel"/>
    <w:tmpl w:val="BB64A25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3" w15:restartNumberingAfterBreak="0">
    <w:nsid w:val="5DB94CD9"/>
    <w:multiLevelType w:val="hybridMultilevel"/>
    <w:tmpl w:val="AC12D87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4" w15:restartNumberingAfterBreak="0">
    <w:nsid w:val="5E6052CF"/>
    <w:multiLevelType w:val="hybridMultilevel"/>
    <w:tmpl w:val="14E882E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5" w15:restartNumberingAfterBreak="0">
    <w:nsid w:val="616830F0"/>
    <w:multiLevelType w:val="hybridMultilevel"/>
    <w:tmpl w:val="21F2867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6" w15:restartNumberingAfterBreak="0">
    <w:nsid w:val="65A13008"/>
    <w:multiLevelType w:val="hybridMultilevel"/>
    <w:tmpl w:val="B9C07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35575C"/>
    <w:multiLevelType w:val="hybridMultilevel"/>
    <w:tmpl w:val="5156E298"/>
    <w:lvl w:ilvl="0" w:tplc="041A000F">
      <w:start w:val="1"/>
      <w:numFmt w:val="decimal"/>
      <w:lvlText w:val="%1."/>
      <w:lvlJc w:val="left"/>
      <w:pPr>
        <w:ind w:left="720" w:hanging="360"/>
      </w:pPr>
      <w:rPr>
        <w:rFont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8" w15:restartNumberingAfterBreak="0">
    <w:nsid w:val="66691A1A"/>
    <w:multiLevelType w:val="hybridMultilevel"/>
    <w:tmpl w:val="3F74CD80"/>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9" w15:restartNumberingAfterBreak="0">
    <w:nsid w:val="67184ADF"/>
    <w:multiLevelType w:val="hybridMultilevel"/>
    <w:tmpl w:val="00D4FD6C"/>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0" w15:restartNumberingAfterBreak="0">
    <w:nsid w:val="6A2C7A86"/>
    <w:multiLevelType w:val="hybridMultilevel"/>
    <w:tmpl w:val="686C78F8"/>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1" w15:restartNumberingAfterBreak="0">
    <w:nsid w:val="6BD06794"/>
    <w:multiLevelType w:val="hybridMultilevel"/>
    <w:tmpl w:val="EB526682"/>
    <w:lvl w:ilvl="0" w:tplc="041A0001">
      <w:start w:val="1"/>
      <w:numFmt w:val="bullet"/>
      <w:lvlText w:val=""/>
      <w:lvlJc w:val="left"/>
      <w:pPr>
        <w:ind w:left="1060" w:hanging="360"/>
      </w:pPr>
      <w:rPr>
        <w:rFonts w:ascii="Symbol" w:hAnsi="Symbol" w:hint="default"/>
      </w:rPr>
    </w:lvl>
    <w:lvl w:ilvl="1" w:tplc="041A0003" w:tentative="1">
      <w:start w:val="1"/>
      <w:numFmt w:val="bullet"/>
      <w:lvlText w:val="o"/>
      <w:lvlJc w:val="left"/>
      <w:pPr>
        <w:ind w:left="1780" w:hanging="360"/>
      </w:pPr>
      <w:rPr>
        <w:rFonts w:ascii="Courier New" w:hAnsi="Courier New" w:cs="Courier New" w:hint="default"/>
      </w:rPr>
    </w:lvl>
    <w:lvl w:ilvl="2" w:tplc="041A0005" w:tentative="1">
      <w:start w:val="1"/>
      <w:numFmt w:val="bullet"/>
      <w:lvlText w:val=""/>
      <w:lvlJc w:val="left"/>
      <w:pPr>
        <w:ind w:left="2500" w:hanging="360"/>
      </w:pPr>
      <w:rPr>
        <w:rFonts w:ascii="Wingdings" w:hAnsi="Wingdings" w:hint="default"/>
      </w:rPr>
    </w:lvl>
    <w:lvl w:ilvl="3" w:tplc="041A0001" w:tentative="1">
      <w:start w:val="1"/>
      <w:numFmt w:val="bullet"/>
      <w:lvlText w:val=""/>
      <w:lvlJc w:val="left"/>
      <w:pPr>
        <w:ind w:left="3220" w:hanging="360"/>
      </w:pPr>
      <w:rPr>
        <w:rFonts w:ascii="Symbol" w:hAnsi="Symbol" w:hint="default"/>
      </w:rPr>
    </w:lvl>
    <w:lvl w:ilvl="4" w:tplc="041A0003" w:tentative="1">
      <w:start w:val="1"/>
      <w:numFmt w:val="bullet"/>
      <w:lvlText w:val="o"/>
      <w:lvlJc w:val="left"/>
      <w:pPr>
        <w:ind w:left="3940" w:hanging="360"/>
      </w:pPr>
      <w:rPr>
        <w:rFonts w:ascii="Courier New" w:hAnsi="Courier New" w:cs="Courier New" w:hint="default"/>
      </w:rPr>
    </w:lvl>
    <w:lvl w:ilvl="5" w:tplc="041A0005" w:tentative="1">
      <w:start w:val="1"/>
      <w:numFmt w:val="bullet"/>
      <w:lvlText w:val=""/>
      <w:lvlJc w:val="left"/>
      <w:pPr>
        <w:ind w:left="4660" w:hanging="360"/>
      </w:pPr>
      <w:rPr>
        <w:rFonts w:ascii="Wingdings" w:hAnsi="Wingdings" w:hint="default"/>
      </w:rPr>
    </w:lvl>
    <w:lvl w:ilvl="6" w:tplc="041A0001" w:tentative="1">
      <w:start w:val="1"/>
      <w:numFmt w:val="bullet"/>
      <w:lvlText w:val=""/>
      <w:lvlJc w:val="left"/>
      <w:pPr>
        <w:ind w:left="5380" w:hanging="360"/>
      </w:pPr>
      <w:rPr>
        <w:rFonts w:ascii="Symbol" w:hAnsi="Symbol" w:hint="default"/>
      </w:rPr>
    </w:lvl>
    <w:lvl w:ilvl="7" w:tplc="041A0003" w:tentative="1">
      <w:start w:val="1"/>
      <w:numFmt w:val="bullet"/>
      <w:lvlText w:val="o"/>
      <w:lvlJc w:val="left"/>
      <w:pPr>
        <w:ind w:left="6100" w:hanging="360"/>
      </w:pPr>
      <w:rPr>
        <w:rFonts w:ascii="Courier New" w:hAnsi="Courier New" w:cs="Courier New" w:hint="default"/>
      </w:rPr>
    </w:lvl>
    <w:lvl w:ilvl="8" w:tplc="041A0005" w:tentative="1">
      <w:start w:val="1"/>
      <w:numFmt w:val="bullet"/>
      <w:lvlText w:val=""/>
      <w:lvlJc w:val="left"/>
      <w:pPr>
        <w:ind w:left="6820" w:hanging="360"/>
      </w:pPr>
      <w:rPr>
        <w:rFonts w:ascii="Wingdings" w:hAnsi="Wingdings" w:hint="default"/>
      </w:rPr>
    </w:lvl>
  </w:abstractNum>
  <w:abstractNum w:abstractNumId="42" w15:restartNumberingAfterBreak="0">
    <w:nsid w:val="701D545A"/>
    <w:multiLevelType w:val="hybridMultilevel"/>
    <w:tmpl w:val="6EB47F50"/>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3" w15:restartNumberingAfterBreak="0">
    <w:nsid w:val="756732B3"/>
    <w:multiLevelType w:val="hybridMultilevel"/>
    <w:tmpl w:val="7AA0C6AC"/>
    <w:lvl w:ilvl="0" w:tplc="041A0001">
      <w:start w:val="1"/>
      <w:numFmt w:val="bullet"/>
      <w:lvlText w:val=""/>
      <w:lvlJc w:val="left"/>
      <w:pPr>
        <w:ind w:left="1060" w:hanging="360"/>
      </w:pPr>
      <w:rPr>
        <w:rFonts w:ascii="Symbol" w:hAnsi="Symbol" w:hint="default"/>
      </w:rPr>
    </w:lvl>
    <w:lvl w:ilvl="1" w:tplc="041A0003" w:tentative="1">
      <w:start w:val="1"/>
      <w:numFmt w:val="bullet"/>
      <w:lvlText w:val="o"/>
      <w:lvlJc w:val="left"/>
      <w:pPr>
        <w:ind w:left="1780" w:hanging="360"/>
      </w:pPr>
      <w:rPr>
        <w:rFonts w:ascii="Courier New" w:hAnsi="Courier New" w:cs="Courier New" w:hint="default"/>
      </w:rPr>
    </w:lvl>
    <w:lvl w:ilvl="2" w:tplc="041A0005" w:tentative="1">
      <w:start w:val="1"/>
      <w:numFmt w:val="bullet"/>
      <w:lvlText w:val=""/>
      <w:lvlJc w:val="left"/>
      <w:pPr>
        <w:ind w:left="2500" w:hanging="360"/>
      </w:pPr>
      <w:rPr>
        <w:rFonts w:ascii="Wingdings" w:hAnsi="Wingdings" w:hint="default"/>
      </w:rPr>
    </w:lvl>
    <w:lvl w:ilvl="3" w:tplc="041A0001" w:tentative="1">
      <w:start w:val="1"/>
      <w:numFmt w:val="bullet"/>
      <w:lvlText w:val=""/>
      <w:lvlJc w:val="left"/>
      <w:pPr>
        <w:ind w:left="3220" w:hanging="360"/>
      </w:pPr>
      <w:rPr>
        <w:rFonts w:ascii="Symbol" w:hAnsi="Symbol" w:hint="default"/>
      </w:rPr>
    </w:lvl>
    <w:lvl w:ilvl="4" w:tplc="041A0003" w:tentative="1">
      <w:start w:val="1"/>
      <w:numFmt w:val="bullet"/>
      <w:lvlText w:val="o"/>
      <w:lvlJc w:val="left"/>
      <w:pPr>
        <w:ind w:left="3940" w:hanging="360"/>
      </w:pPr>
      <w:rPr>
        <w:rFonts w:ascii="Courier New" w:hAnsi="Courier New" w:cs="Courier New" w:hint="default"/>
      </w:rPr>
    </w:lvl>
    <w:lvl w:ilvl="5" w:tplc="041A0005" w:tentative="1">
      <w:start w:val="1"/>
      <w:numFmt w:val="bullet"/>
      <w:lvlText w:val=""/>
      <w:lvlJc w:val="left"/>
      <w:pPr>
        <w:ind w:left="4660" w:hanging="360"/>
      </w:pPr>
      <w:rPr>
        <w:rFonts w:ascii="Wingdings" w:hAnsi="Wingdings" w:hint="default"/>
      </w:rPr>
    </w:lvl>
    <w:lvl w:ilvl="6" w:tplc="041A0001" w:tentative="1">
      <w:start w:val="1"/>
      <w:numFmt w:val="bullet"/>
      <w:lvlText w:val=""/>
      <w:lvlJc w:val="left"/>
      <w:pPr>
        <w:ind w:left="5380" w:hanging="360"/>
      </w:pPr>
      <w:rPr>
        <w:rFonts w:ascii="Symbol" w:hAnsi="Symbol" w:hint="default"/>
      </w:rPr>
    </w:lvl>
    <w:lvl w:ilvl="7" w:tplc="041A0003" w:tentative="1">
      <w:start w:val="1"/>
      <w:numFmt w:val="bullet"/>
      <w:lvlText w:val="o"/>
      <w:lvlJc w:val="left"/>
      <w:pPr>
        <w:ind w:left="6100" w:hanging="360"/>
      </w:pPr>
      <w:rPr>
        <w:rFonts w:ascii="Courier New" w:hAnsi="Courier New" w:cs="Courier New" w:hint="default"/>
      </w:rPr>
    </w:lvl>
    <w:lvl w:ilvl="8" w:tplc="041A0005" w:tentative="1">
      <w:start w:val="1"/>
      <w:numFmt w:val="bullet"/>
      <w:lvlText w:val=""/>
      <w:lvlJc w:val="left"/>
      <w:pPr>
        <w:ind w:left="6820" w:hanging="360"/>
      </w:pPr>
      <w:rPr>
        <w:rFonts w:ascii="Wingdings" w:hAnsi="Wingdings" w:hint="default"/>
      </w:rPr>
    </w:lvl>
  </w:abstractNum>
  <w:abstractNum w:abstractNumId="44" w15:restartNumberingAfterBreak="0">
    <w:nsid w:val="79BA2137"/>
    <w:multiLevelType w:val="hybridMultilevel"/>
    <w:tmpl w:val="04BCF3B0"/>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5" w15:restartNumberingAfterBreak="0">
    <w:nsid w:val="7BA664F2"/>
    <w:multiLevelType w:val="hybridMultilevel"/>
    <w:tmpl w:val="A74C8320"/>
    <w:lvl w:ilvl="0" w:tplc="041A000F">
      <w:start w:val="1"/>
      <w:numFmt w:val="decimal"/>
      <w:lvlText w:val="%1."/>
      <w:lvlJc w:val="left"/>
      <w:pPr>
        <w:ind w:left="720" w:hanging="360"/>
      </w:pPr>
      <w:rPr>
        <w:rFont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32"/>
  </w:num>
  <w:num w:numId="2">
    <w:abstractNumId w:val="10"/>
  </w:num>
  <w:num w:numId="3">
    <w:abstractNumId w:val="34"/>
  </w:num>
  <w:num w:numId="4">
    <w:abstractNumId w:val="21"/>
  </w:num>
  <w:num w:numId="5">
    <w:abstractNumId w:val="22"/>
  </w:num>
  <w:num w:numId="6">
    <w:abstractNumId w:val="17"/>
  </w:num>
  <w:num w:numId="7">
    <w:abstractNumId w:val="43"/>
  </w:num>
  <w:num w:numId="8">
    <w:abstractNumId w:val="7"/>
  </w:num>
  <w:num w:numId="9">
    <w:abstractNumId w:val="26"/>
  </w:num>
  <w:num w:numId="10">
    <w:abstractNumId w:val="36"/>
  </w:num>
  <w:num w:numId="11">
    <w:abstractNumId w:val="44"/>
  </w:num>
  <w:num w:numId="12">
    <w:abstractNumId w:val="35"/>
  </w:num>
  <w:num w:numId="13">
    <w:abstractNumId w:val="40"/>
  </w:num>
  <w:num w:numId="14">
    <w:abstractNumId w:val="1"/>
  </w:num>
  <w:num w:numId="15">
    <w:abstractNumId w:val="9"/>
  </w:num>
  <w:num w:numId="16">
    <w:abstractNumId w:val="38"/>
  </w:num>
  <w:num w:numId="17">
    <w:abstractNumId w:val="13"/>
  </w:num>
  <w:num w:numId="18">
    <w:abstractNumId w:val="11"/>
  </w:num>
  <w:num w:numId="19">
    <w:abstractNumId w:val="23"/>
  </w:num>
  <w:num w:numId="20">
    <w:abstractNumId w:val="29"/>
  </w:num>
  <w:num w:numId="21">
    <w:abstractNumId w:val="16"/>
  </w:num>
  <w:num w:numId="22">
    <w:abstractNumId w:val="20"/>
  </w:num>
  <w:num w:numId="23">
    <w:abstractNumId w:val="28"/>
  </w:num>
  <w:num w:numId="24">
    <w:abstractNumId w:val="4"/>
  </w:num>
  <w:num w:numId="25">
    <w:abstractNumId w:val="41"/>
  </w:num>
  <w:num w:numId="26">
    <w:abstractNumId w:val="30"/>
  </w:num>
  <w:num w:numId="27">
    <w:abstractNumId w:val="0"/>
  </w:num>
  <w:num w:numId="28">
    <w:abstractNumId w:val="31"/>
  </w:num>
  <w:num w:numId="29">
    <w:abstractNumId w:val="14"/>
  </w:num>
  <w:num w:numId="30">
    <w:abstractNumId w:val="45"/>
  </w:num>
  <w:num w:numId="31">
    <w:abstractNumId w:val="37"/>
  </w:num>
  <w:num w:numId="32">
    <w:abstractNumId w:val="42"/>
  </w:num>
  <w:num w:numId="33">
    <w:abstractNumId w:val="18"/>
  </w:num>
  <w:num w:numId="34">
    <w:abstractNumId w:val="39"/>
  </w:num>
  <w:num w:numId="35">
    <w:abstractNumId w:val="27"/>
  </w:num>
  <w:num w:numId="36">
    <w:abstractNumId w:val="33"/>
  </w:num>
  <w:num w:numId="37">
    <w:abstractNumId w:val="8"/>
  </w:num>
  <w:num w:numId="38">
    <w:abstractNumId w:val="12"/>
  </w:num>
  <w:num w:numId="39">
    <w:abstractNumId w:val="6"/>
  </w:num>
  <w:num w:numId="40">
    <w:abstractNumId w:val="5"/>
  </w:num>
  <w:num w:numId="41">
    <w:abstractNumId w:val="24"/>
  </w:num>
  <w:num w:numId="42">
    <w:abstractNumId w:val="2"/>
  </w:num>
  <w:num w:numId="43">
    <w:abstractNumId w:val="3"/>
  </w:num>
  <w:num w:numId="44">
    <w:abstractNumId w:val="25"/>
  </w:num>
  <w:num w:numId="45">
    <w:abstractNumId w:val="15"/>
  </w:num>
  <w:num w:numId="46">
    <w:abstractNumId w:val="19"/>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ristijan Ross">
    <w15:presenceInfo w15:providerId="Windows Live" w15:userId="49fb4d8794d8b4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revisionView w:markup="0"/>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Q1NDEzNDA0NzQ3NzBR0lEKTi0uzszPAykwNq8FAIe8OOQtAAAA"/>
  </w:docVars>
  <w:rsids>
    <w:rsidRoot w:val="0055662A"/>
    <w:rsid w:val="00000489"/>
    <w:rsid w:val="0000120C"/>
    <w:rsid w:val="00005053"/>
    <w:rsid w:val="0000514C"/>
    <w:rsid w:val="00006670"/>
    <w:rsid w:val="00006C31"/>
    <w:rsid w:val="00007AC5"/>
    <w:rsid w:val="00007FCB"/>
    <w:rsid w:val="00014BCC"/>
    <w:rsid w:val="000153A8"/>
    <w:rsid w:val="00015CCE"/>
    <w:rsid w:val="00017C82"/>
    <w:rsid w:val="00023C32"/>
    <w:rsid w:val="00023E7A"/>
    <w:rsid w:val="00043AA9"/>
    <w:rsid w:val="00045250"/>
    <w:rsid w:val="00045B76"/>
    <w:rsid w:val="00052348"/>
    <w:rsid w:val="0005594F"/>
    <w:rsid w:val="00055B01"/>
    <w:rsid w:val="00055B04"/>
    <w:rsid w:val="00056AC8"/>
    <w:rsid w:val="00057A05"/>
    <w:rsid w:val="0006038C"/>
    <w:rsid w:val="00063719"/>
    <w:rsid w:val="00064F93"/>
    <w:rsid w:val="0006612A"/>
    <w:rsid w:val="0007123F"/>
    <w:rsid w:val="00074419"/>
    <w:rsid w:val="000747B4"/>
    <w:rsid w:val="00076B76"/>
    <w:rsid w:val="000802A2"/>
    <w:rsid w:val="000828ED"/>
    <w:rsid w:val="00082BD9"/>
    <w:rsid w:val="00084CD1"/>
    <w:rsid w:val="00086C21"/>
    <w:rsid w:val="000878CD"/>
    <w:rsid w:val="00091D19"/>
    <w:rsid w:val="0009223E"/>
    <w:rsid w:val="000957C4"/>
    <w:rsid w:val="000A28A9"/>
    <w:rsid w:val="000A30F3"/>
    <w:rsid w:val="000A5072"/>
    <w:rsid w:val="000B0800"/>
    <w:rsid w:val="000B1D77"/>
    <w:rsid w:val="000B406D"/>
    <w:rsid w:val="000B6BB4"/>
    <w:rsid w:val="000C0239"/>
    <w:rsid w:val="000C3C56"/>
    <w:rsid w:val="000C4457"/>
    <w:rsid w:val="000C4E21"/>
    <w:rsid w:val="000D2B2F"/>
    <w:rsid w:val="000D3933"/>
    <w:rsid w:val="000D5AB6"/>
    <w:rsid w:val="000E4236"/>
    <w:rsid w:val="000E58C9"/>
    <w:rsid w:val="000E622A"/>
    <w:rsid w:val="000E6D58"/>
    <w:rsid w:val="000F1478"/>
    <w:rsid w:val="000F27B0"/>
    <w:rsid w:val="000F3BDC"/>
    <w:rsid w:val="000F4E32"/>
    <w:rsid w:val="00101DA5"/>
    <w:rsid w:val="00104854"/>
    <w:rsid w:val="00105038"/>
    <w:rsid w:val="00112BE4"/>
    <w:rsid w:val="00113DA5"/>
    <w:rsid w:val="00121111"/>
    <w:rsid w:val="00124E94"/>
    <w:rsid w:val="0012741D"/>
    <w:rsid w:val="00133064"/>
    <w:rsid w:val="00134291"/>
    <w:rsid w:val="00136171"/>
    <w:rsid w:val="001361A4"/>
    <w:rsid w:val="00140856"/>
    <w:rsid w:val="00146A5C"/>
    <w:rsid w:val="00146E10"/>
    <w:rsid w:val="0014747A"/>
    <w:rsid w:val="00151ABB"/>
    <w:rsid w:val="00153768"/>
    <w:rsid w:val="001548A8"/>
    <w:rsid w:val="00154D73"/>
    <w:rsid w:val="001746EE"/>
    <w:rsid w:val="001754AA"/>
    <w:rsid w:val="00180E15"/>
    <w:rsid w:val="00182976"/>
    <w:rsid w:val="00184065"/>
    <w:rsid w:val="00184F2C"/>
    <w:rsid w:val="001850C6"/>
    <w:rsid w:val="00195C96"/>
    <w:rsid w:val="00197681"/>
    <w:rsid w:val="001A0974"/>
    <w:rsid w:val="001A124F"/>
    <w:rsid w:val="001A59CC"/>
    <w:rsid w:val="001B0589"/>
    <w:rsid w:val="001B104D"/>
    <w:rsid w:val="001B4DD1"/>
    <w:rsid w:val="001C0993"/>
    <w:rsid w:val="001C4F95"/>
    <w:rsid w:val="001C6064"/>
    <w:rsid w:val="001C6CA0"/>
    <w:rsid w:val="001D03EB"/>
    <w:rsid w:val="001D1D03"/>
    <w:rsid w:val="001D21D5"/>
    <w:rsid w:val="001D723C"/>
    <w:rsid w:val="001E45B6"/>
    <w:rsid w:val="001F2A89"/>
    <w:rsid w:val="001F3913"/>
    <w:rsid w:val="001F6E86"/>
    <w:rsid w:val="002041C2"/>
    <w:rsid w:val="002123E7"/>
    <w:rsid w:val="00212762"/>
    <w:rsid w:val="00212842"/>
    <w:rsid w:val="00212972"/>
    <w:rsid w:val="0021761E"/>
    <w:rsid w:val="00220E16"/>
    <w:rsid w:val="00221BED"/>
    <w:rsid w:val="0022454E"/>
    <w:rsid w:val="00224F96"/>
    <w:rsid w:val="00225CB0"/>
    <w:rsid w:val="00226767"/>
    <w:rsid w:val="002311B5"/>
    <w:rsid w:val="0023730C"/>
    <w:rsid w:val="00244AE5"/>
    <w:rsid w:val="00245B6B"/>
    <w:rsid w:val="00252BE8"/>
    <w:rsid w:val="002534C0"/>
    <w:rsid w:val="00254CD4"/>
    <w:rsid w:val="00255BBC"/>
    <w:rsid w:val="00257263"/>
    <w:rsid w:val="00257AE1"/>
    <w:rsid w:val="00264048"/>
    <w:rsid w:val="00265C91"/>
    <w:rsid w:val="00266E2C"/>
    <w:rsid w:val="002702E3"/>
    <w:rsid w:val="00273F28"/>
    <w:rsid w:val="00275321"/>
    <w:rsid w:val="0027568B"/>
    <w:rsid w:val="00276791"/>
    <w:rsid w:val="002773D5"/>
    <w:rsid w:val="002804EC"/>
    <w:rsid w:val="00281EB6"/>
    <w:rsid w:val="0028299A"/>
    <w:rsid w:val="00284A78"/>
    <w:rsid w:val="00291858"/>
    <w:rsid w:val="002925CF"/>
    <w:rsid w:val="0029547B"/>
    <w:rsid w:val="002A0D5B"/>
    <w:rsid w:val="002A7342"/>
    <w:rsid w:val="002B1F39"/>
    <w:rsid w:val="002C06FA"/>
    <w:rsid w:val="002C0EEF"/>
    <w:rsid w:val="002C150D"/>
    <w:rsid w:val="002C2834"/>
    <w:rsid w:val="002C3ED0"/>
    <w:rsid w:val="002C4C75"/>
    <w:rsid w:val="002D15DA"/>
    <w:rsid w:val="002D1C13"/>
    <w:rsid w:val="002D411A"/>
    <w:rsid w:val="002D5528"/>
    <w:rsid w:val="002D7689"/>
    <w:rsid w:val="002E34AC"/>
    <w:rsid w:val="002E36A4"/>
    <w:rsid w:val="002E3743"/>
    <w:rsid w:val="002E6E28"/>
    <w:rsid w:val="002F23E5"/>
    <w:rsid w:val="002F6D7B"/>
    <w:rsid w:val="00301253"/>
    <w:rsid w:val="0030278E"/>
    <w:rsid w:val="00302E42"/>
    <w:rsid w:val="00305D1E"/>
    <w:rsid w:val="00306452"/>
    <w:rsid w:val="00313C95"/>
    <w:rsid w:val="003147C6"/>
    <w:rsid w:val="003179CB"/>
    <w:rsid w:val="00324248"/>
    <w:rsid w:val="0032719F"/>
    <w:rsid w:val="0033033F"/>
    <w:rsid w:val="00330DA4"/>
    <w:rsid w:val="00332873"/>
    <w:rsid w:val="00334332"/>
    <w:rsid w:val="003358DC"/>
    <w:rsid w:val="00335B22"/>
    <w:rsid w:val="00336729"/>
    <w:rsid w:val="00340035"/>
    <w:rsid w:val="003424C3"/>
    <w:rsid w:val="003444ED"/>
    <w:rsid w:val="003511C3"/>
    <w:rsid w:val="00356602"/>
    <w:rsid w:val="00356E17"/>
    <w:rsid w:val="00362008"/>
    <w:rsid w:val="00363D74"/>
    <w:rsid w:val="00364B78"/>
    <w:rsid w:val="003651EC"/>
    <w:rsid w:val="00367BA6"/>
    <w:rsid w:val="00372624"/>
    <w:rsid w:val="003736A4"/>
    <w:rsid w:val="00374EBF"/>
    <w:rsid w:val="00375169"/>
    <w:rsid w:val="00375F2A"/>
    <w:rsid w:val="0038252F"/>
    <w:rsid w:val="003828C1"/>
    <w:rsid w:val="00383208"/>
    <w:rsid w:val="0038363E"/>
    <w:rsid w:val="00383B5A"/>
    <w:rsid w:val="00387B95"/>
    <w:rsid w:val="003906C6"/>
    <w:rsid w:val="00393090"/>
    <w:rsid w:val="003949E2"/>
    <w:rsid w:val="003965C3"/>
    <w:rsid w:val="00397D39"/>
    <w:rsid w:val="003A28C5"/>
    <w:rsid w:val="003A296D"/>
    <w:rsid w:val="003A2C1D"/>
    <w:rsid w:val="003A4822"/>
    <w:rsid w:val="003B430A"/>
    <w:rsid w:val="003B4B4B"/>
    <w:rsid w:val="003B652C"/>
    <w:rsid w:val="003B741E"/>
    <w:rsid w:val="003B7D09"/>
    <w:rsid w:val="003C079E"/>
    <w:rsid w:val="003C3563"/>
    <w:rsid w:val="003C6896"/>
    <w:rsid w:val="003C69D7"/>
    <w:rsid w:val="003C71F8"/>
    <w:rsid w:val="003D60E4"/>
    <w:rsid w:val="003E5677"/>
    <w:rsid w:val="003E694E"/>
    <w:rsid w:val="003F1B67"/>
    <w:rsid w:val="003F387A"/>
    <w:rsid w:val="003F63FC"/>
    <w:rsid w:val="003F77DE"/>
    <w:rsid w:val="0040129E"/>
    <w:rsid w:val="00407A06"/>
    <w:rsid w:val="0041085C"/>
    <w:rsid w:val="0041160B"/>
    <w:rsid w:val="00412153"/>
    <w:rsid w:val="00415AE6"/>
    <w:rsid w:val="0042063B"/>
    <w:rsid w:val="00426F9D"/>
    <w:rsid w:val="004279FC"/>
    <w:rsid w:val="00433CC1"/>
    <w:rsid w:val="0043763F"/>
    <w:rsid w:val="004379F3"/>
    <w:rsid w:val="0044223D"/>
    <w:rsid w:val="00444996"/>
    <w:rsid w:val="00446A34"/>
    <w:rsid w:val="0045050A"/>
    <w:rsid w:val="00451A7B"/>
    <w:rsid w:val="0045248B"/>
    <w:rsid w:val="00452E4B"/>
    <w:rsid w:val="004535FC"/>
    <w:rsid w:val="0046269F"/>
    <w:rsid w:val="00462820"/>
    <w:rsid w:val="00462D18"/>
    <w:rsid w:val="00465DFE"/>
    <w:rsid w:val="00470EC3"/>
    <w:rsid w:val="00471244"/>
    <w:rsid w:val="00472ACB"/>
    <w:rsid w:val="00476030"/>
    <w:rsid w:val="00476CB7"/>
    <w:rsid w:val="0048304B"/>
    <w:rsid w:val="004906BB"/>
    <w:rsid w:val="00490F25"/>
    <w:rsid w:val="00492758"/>
    <w:rsid w:val="00492F86"/>
    <w:rsid w:val="004A0BE3"/>
    <w:rsid w:val="004A43F2"/>
    <w:rsid w:val="004A5CF1"/>
    <w:rsid w:val="004B3440"/>
    <w:rsid w:val="004B77ED"/>
    <w:rsid w:val="004C0A9D"/>
    <w:rsid w:val="004C1A93"/>
    <w:rsid w:val="004C2EE3"/>
    <w:rsid w:val="004C6E0A"/>
    <w:rsid w:val="004D0106"/>
    <w:rsid w:val="004D2BDF"/>
    <w:rsid w:val="004D341B"/>
    <w:rsid w:val="004D59DA"/>
    <w:rsid w:val="004D6447"/>
    <w:rsid w:val="004D699A"/>
    <w:rsid w:val="004D69AC"/>
    <w:rsid w:val="004E03C9"/>
    <w:rsid w:val="004E3158"/>
    <w:rsid w:val="004E3E69"/>
    <w:rsid w:val="004E7C4D"/>
    <w:rsid w:val="004F0214"/>
    <w:rsid w:val="004F0E82"/>
    <w:rsid w:val="004F20FA"/>
    <w:rsid w:val="004F6D09"/>
    <w:rsid w:val="00502742"/>
    <w:rsid w:val="005047E3"/>
    <w:rsid w:val="005051ED"/>
    <w:rsid w:val="005058E5"/>
    <w:rsid w:val="0050640F"/>
    <w:rsid w:val="00507DBF"/>
    <w:rsid w:val="005126CD"/>
    <w:rsid w:val="005126D8"/>
    <w:rsid w:val="005151F8"/>
    <w:rsid w:val="0051739A"/>
    <w:rsid w:val="0051785B"/>
    <w:rsid w:val="00522414"/>
    <w:rsid w:val="00523663"/>
    <w:rsid w:val="00523680"/>
    <w:rsid w:val="00523C1E"/>
    <w:rsid w:val="00525796"/>
    <w:rsid w:val="00525C68"/>
    <w:rsid w:val="00526015"/>
    <w:rsid w:val="0052670E"/>
    <w:rsid w:val="0052732D"/>
    <w:rsid w:val="00527B50"/>
    <w:rsid w:val="005315AB"/>
    <w:rsid w:val="005338CF"/>
    <w:rsid w:val="005352D3"/>
    <w:rsid w:val="005377B7"/>
    <w:rsid w:val="005430D1"/>
    <w:rsid w:val="00543FC0"/>
    <w:rsid w:val="0055007A"/>
    <w:rsid w:val="00553134"/>
    <w:rsid w:val="005531C3"/>
    <w:rsid w:val="0055662A"/>
    <w:rsid w:val="00557406"/>
    <w:rsid w:val="00561445"/>
    <w:rsid w:val="00563A64"/>
    <w:rsid w:val="005640B5"/>
    <w:rsid w:val="0056448D"/>
    <w:rsid w:val="00570EB3"/>
    <w:rsid w:val="005747C3"/>
    <w:rsid w:val="00574BCA"/>
    <w:rsid w:val="005769DE"/>
    <w:rsid w:val="005815B9"/>
    <w:rsid w:val="00585F48"/>
    <w:rsid w:val="00585FB2"/>
    <w:rsid w:val="00587059"/>
    <w:rsid w:val="005870DF"/>
    <w:rsid w:val="00596688"/>
    <w:rsid w:val="005A0FA9"/>
    <w:rsid w:val="005A318F"/>
    <w:rsid w:val="005A3D8E"/>
    <w:rsid w:val="005A5727"/>
    <w:rsid w:val="005A7BA0"/>
    <w:rsid w:val="005B0E69"/>
    <w:rsid w:val="005B3521"/>
    <w:rsid w:val="005B5675"/>
    <w:rsid w:val="005B5A6B"/>
    <w:rsid w:val="005B6A74"/>
    <w:rsid w:val="005B7FFA"/>
    <w:rsid w:val="005C0029"/>
    <w:rsid w:val="005C503C"/>
    <w:rsid w:val="005C50E7"/>
    <w:rsid w:val="005C6199"/>
    <w:rsid w:val="005C7ABD"/>
    <w:rsid w:val="005D0DEC"/>
    <w:rsid w:val="005D1C61"/>
    <w:rsid w:val="005D3376"/>
    <w:rsid w:val="005D55DD"/>
    <w:rsid w:val="005D6D74"/>
    <w:rsid w:val="005E303F"/>
    <w:rsid w:val="005E46EC"/>
    <w:rsid w:val="005E5E83"/>
    <w:rsid w:val="005E7384"/>
    <w:rsid w:val="005E7A84"/>
    <w:rsid w:val="005F6BDC"/>
    <w:rsid w:val="005F6C8E"/>
    <w:rsid w:val="00600D16"/>
    <w:rsid w:val="00606A8E"/>
    <w:rsid w:val="00614A29"/>
    <w:rsid w:val="006209F5"/>
    <w:rsid w:val="00621081"/>
    <w:rsid w:val="0062527C"/>
    <w:rsid w:val="0062705B"/>
    <w:rsid w:val="0063173E"/>
    <w:rsid w:val="00640FB6"/>
    <w:rsid w:val="0064463C"/>
    <w:rsid w:val="00651E8D"/>
    <w:rsid w:val="00652C7F"/>
    <w:rsid w:val="00652D2B"/>
    <w:rsid w:val="00654F93"/>
    <w:rsid w:val="0065513B"/>
    <w:rsid w:val="00663E90"/>
    <w:rsid w:val="006651CC"/>
    <w:rsid w:val="00666A46"/>
    <w:rsid w:val="00670969"/>
    <w:rsid w:val="0067162D"/>
    <w:rsid w:val="00673EBD"/>
    <w:rsid w:val="00677859"/>
    <w:rsid w:val="00685A7A"/>
    <w:rsid w:val="00686607"/>
    <w:rsid w:val="00691467"/>
    <w:rsid w:val="006934DD"/>
    <w:rsid w:val="006A0ED2"/>
    <w:rsid w:val="006A1DB4"/>
    <w:rsid w:val="006A29C4"/>
    <w:rsid w:val="006A663D"/>
    <w:rsid w:val="006B041E"/>
    <w:rsid w:val="006B15C5"/>
    <w:rsid w:val="006B172F"/>
    <w:rsid w:val="006B3BF3"/>
    <w:rsid w:val="006B40C5"/>
    <w:rsid w:val="006B72D6"/>
    <w:rsid w:val="006C0F31"/>
    <w:rsid w:val="006C1EA1"/>
    <w:rsid w:val="006C24E5"/>
    <w:rsid w:val="006C2C6C"/>
    <w:rsid w:val="006C4284"/>
    <w:rsid w:val="006C5054"/>
    <w:rsid w:val="006C695F"/>
    <w:rsid w:val="006C6DCD"/>
    <w:rsid w:val="006D7803"/>
    <w:rsid w:val="006D7E68"/>
    <w:rsid w:val="006E26A5"/>
    <w:rsid w:val="006E74DB"/>
    <w:rsid w:val="006F53C1"/>
    <w:rsid w:val="006F609B"/>
    <w:rsid w:val="00700C55"/>
    <w:rsid w:val="00704CFA"/>
    <w:rsid w:val="0071025D"/>
    <w:rsid w:val="007115C7"/>
    <w:rsid w:val="00713414"/>
    <w:rsid w:val="00715E5D"/>
    <w:rsid w:val="007216CB"/>
    <w:rsid w:val="007244E7"/>
    <w:rsid w:val="007254B3"/>
    <w:rsid w:val="00726FF7"/>
    <w:rsid w:val="007326CC"/>
    <w:rsid w:val="00732F11"/>
    <w:rsid w:val="00745D5C"/>
    <w:rsid w:val="0074766F"/>
    <w:rsid w:val="007478EC"/>
    <w:rsid w:val="00753E2D"/>
    <w:rsid w:val="007543F0"/>
    <w:rsid w:val="00754DF6"/>
    <w:rsid w:val="00760A88"/>
    <w:rsid w:val="007613D7"/>
    <w:rsid w:val="00761A10"/>
    <w:rsid w:val="00765A8B"/>
    <w:rsid w:val="00771201"/>
    <w:rsid w:val="0077491E"/>
    <w:rsid w:val="00774FBD"/>
    <w:rsid w:val="0078076A"/>
    <w:rsid w:val="0078690C"/>
    <w:rsid w:val="00790329"/>
    <w:rsid w:val="0079189E"/>
    <w:rsid w:val="0079456C"/>
    <w:rsid w:val="007A0687"/>
    <w:rsid w:val="007A49CE"/>
    <w:rsid w:val="007A59DE"/>
    <w:rsid w:val="007A5A6A"/>
    <w:rsid w:val="007A5D10"/>
    <w:rsid w:val="007A6F35"/>
    <w:rsid w:val="007B0359"/>
    <w:rsid w:val="007B040A"/>
    <w:rsid w:val="007B244D"/>
    <w:rsid w:val="007B2CDA"/>
    <w:rsid w:val="007C1577"/>
    <w:rsid w:val="007C212D"/>
    <w:rsid w:val="007C3756"/>
    <w:rsid w:val="007C4D4C"/>
    <w:rsid w:val="007C7961"/>
    <w:rsid w:val="007D3D5A"/>
    <w:rsid w:val="007D6367"/>
    <w:rsid w:val="007D7CAD"/>
    <w:rsid w:val="007E2410"/>
    <w:rsid w:val="007E25E2"/>
    <w:rsid w:val="007E3F87"/>
    <w:rsid w:val="007E4921"/>
    <w:rsid w:val="007E6771"/>
    <w:rsid w:val="007E7E11"/>
    <w:rsid w:val="007F1181"/>
    <w:rsid w:val="007F1623"/>
    <w:rsid w:val="007F2C4F"/>
    <w:rsid w:val="007F7540"/>
    <w:rsid w:val="007F7995"/>
    <w:rsid w:val="008008CD"/>
    <w:rsid w:val="00803B28"/>
    <w:rsid w:val="0080500B"/>
    <w:rsid w:val="00806338"/>
    <w:rsid w:val="00806B78"/>
    <w:rsid w:val="00810884"/>
    <w:rsid w:val="00811CB6"/>
    <w:rsid w:val="00824D37"/>
    <w:rsid w:val="00825E73"/>
    <w:rsid w:val="00827947"/>
    <w:rsid w:val="00831A95"/>
    <w:rsid w:val="008324A3"/>
    <w:rsid w:val="00832D19"/>
    <w:rsid w:val="00834267"/>
    <w:rsid w:val="008343D0"/>
    <w:rsid w:val="00835A01"/>
    <w:rsid w:val="00842DCA"/>
    <w:rsid w:val="00844179"/>
    <w:rsid w:val="008443F7"/>
    <w:rsid w:val="00844692"/>
    <w:rsid w:val="00845B8A"/>
    <w:rsid w:val="008462B7"/>
    <w:rsid w:val="0084720D"/>
    <w:rsid w:val="00850E29"/>
    <w:rsid w:val="00852E48"/>
    <w:rsid w:val="00861D98"/>
    <w:rsid w:val="00864EA4"/>
    <w:rsid w:val="00865579"/>
    <w:rsid w:val="00867ABA"/>
    <w:rsid w:val="00883879"/>
    <w:rsid w:val="00885FFC"/>
    <w:rsid w:val="008872DC"/>
    <w:rsid w:val="00887722"/>
    <w:rsid w:val="0089015A"/>
    <w:rsid w:val="00891CCD"/>
    <w:rsid w:val="00894D96"/>
    <w:rsid w:val="00897034"/>
    <w:rsid w:val="008A2C9A"/>
    <w:rsid w:val="008A762E"/>
    <w:rsid w:val="008B1E09"/>
    <w:rsid w:val="008B271B"/>
    <w:rsid w:val="008C013D"/>
    <w:rsid w:val="008D1D7C"/>
    <w:rsid w:val="008D4510"/>
    <w:rsid w:val="008D4DD2"/>
    <w:rsid w:val="008E3F5D"/>
    <w:rsid w:val="008E583C"/>
    <w:rsid w:val="008F0543"/>
    <w:rsid w:val="008F388E"/>
    <w:rsid w:val="008F3B8E"/>
    <w:rsid w:val="008F69BC"/>
    <w:rsid w:val="008F73BA"/>
    <w:rsid w:val="00900C31"/>
    <w:rsid w:val="00902C1E"/>
    <w:rsid w:val="009044B2"/>
    <w:rsid w:val="00904E9E"/>
    <w:rsid w:val="009050D2"/>
    <w:rsid w:val="009050E7"/>
    <w:rsid w:val="00911308"/>
    <w:rsid w:val="00920155"/>
    <w:rsid w:val="00923D57"/>
    <w:rsid w:val="00925745"/>
    <w:rsid w:val="00927CB8"/>
    <w:rsid w:val="0093232E"/>
    <w:rsid w:val="00933813"/>
    <w:rsid w:val="00935165"/>
    <w:rsid w:val="0093575C"/>
    <w:rsid w:val="009377E9"/>
    <w:rsid w:val="00940A14"/>
    <w:rsid w:val="00942E1F"/>
    <w:rsid w:val="0094317C"/>
    <w:rsid w:val="00950343"/>
    <w:rsid w:val="009508F0"/>
    <w:rsid w:val="009532DE"/>
    <w:rsid w:val="00956022"/>
    <w:rsid w:val="00956E6F"/>
    <w:rsid w:val="00957098"/>
    <w:rsid w:val="009600EE"/>
    <w:rsid w:val="009603B5"/>
    <w:rsid w:val="009616D3"/>
    <w:rsid w:val="00962C04"/>
    <w:rsid w:val="009664C8"/>
    <w:rsid w:val="0097327F"/>
    <w:rsid w:val="00977340"/>
    <w:rsid w:val="00980E7D"/>
    <w:rsid w:val="00986134"/>
    <w:rsid w:val="009A209A"/>
    <w:rsid w:val="009B1865"/>
    <w:rsid w:val="009B382F"/>
    <w:rsid w:val="009B57E5"/>
    <w:rsid w:val="009B6429"/>
    <w:rsid w:val="009B67C9"/>
    <w:rsid w:val="009B6FEA"/>
    <w:rsid w:val="009C05B5"/>
    <w:rsid w:val="009C0B8A"/>
    <w:rsid w:val="009C161C"/>
    <w:rsid w:val="009C5857"/>
    <w:rsid w:val="009C697E"/>
    <w:rsid w:val="009C786A"/>
    <w:rsid w:val="009D2A2A"/>
    <w:rsid w:val="009D2BD1"/>
    <w:rsid w:val="009D3E32"/>
    <w:rsid w:val="009D7225"/>
    <w:rsid w:val="009D7C2D"/>
    <w:rsid w:val="009E01A7"/>
    <w:rsid w:val="009E0B23"/>
    <w:rsid w:val="009E29B5"/>
    <w:rsid w:val="009E36DB"/>
    <w:rsid w:val="009E4215"/>
    <w:rsid w:val="009E59AC"/>
    <w:rsid w:val="009E787B"/>
    <w:rsid w:val="009F085F"/>
    <w:rsid w:val="00A03449"/>
    <w:rsid w:val="00A03E02"/>
    <w:rsid w:val="00A07100"/>
    <w:rsid w:val="00A11E0C"/>
    <w:rsid w:val="00A12874"/>
    <w:rsid w:val="00A13FC1"/>
    <w:rsid w:val="00A14563"/>
    <w:rsid w:val="00A14751"/>
    <w:rsid w:val="00A14DC9"/>
    <w:rsid w:val="00A15777"/>
    <w:rsid w:val="00A174E9"/>
    <w:rsid w:val="00A24B8E"/>
    <w:rsid w:val="00A24DC8"/>
    <w:rsid w:val="00A261B8"/>
    <w:rsid w:val="00A26384"/>
    <w:rsid w:val="00A315C4"/>
    <w:rsid w:val="00A35282"/>
    <w:rsid w:val="00A426DE"/>
    <w:rsid w:val="00A437DE"/>
    <w:rsid w:val="00A468E2"/>
    <w:rsid w:val="00A469E8"/>
    <w:rsid w:val="00A51FE4"/>
    <w:rsid w:val="00A52688"/>
    <w:rsid w:val="00A52A68"/>
    <w:rsid w:val="00A52E91"/>
    <w:rsid w:val="00A5381E"/>
    <w:rsid w:val="00A55695"/>
    <w:rsid w:val="00A55D0B"/>
    <w:rsid w:val="00A61CC1"/>
    <w:rsid w:val="00A6277A"/>
    <w:rsid w:val="00A63372"/>
    <w:rsid w:val="00A67292"/>
    <w:rsid w:val="00A719FF"/>
    <w:rsid w:val="00A71FDE"/>
    <w:rsid w:val="00A72684"/>
    <w:rsid w:val="00A75709"/>
    <w:rsid w:val="00A75A22"/>
    <w:rsid w:val="00A76565"/>
    <w:rsid w:val="00A80DF8"/>
    <w:rsid w:val="00A84221"/>
    <w:rsid w:val="00A84C77"/>
    <w:rsid w:val="00A87350"/>
    <w:rsid w:val="00A87FC8"/>
    <w:rsid w:val="00A900F9"/>
    <w:rsid w:val="00A976DD"/>
    <w:rsid w:val="00AB3C9D"/>
    <w:rsid w:val="00AB4238"/>
    <w:rsid w:val="00AB6B72"/>
    <w:rsid w:val="00AC24AD"/>
    <w:rsid w:val="00AD0D57"/>
    <w:rsid w:val="00AD1209"/>
    <w:rsid w:val="00AD1F38"/>
    <w:rsid w:val="00AD2BE8"/>
    <w:rsid w:val="00AD436C"/>
    <w:rsid w:val="00AD4871"/>
    <w:rsid w:val="00AE29BF"/>
    <w:rsid w:val="00AE367A"/>
    <w:rsid w:val="00AE36AA"/>
    <w:rsid w:val="00AE5B4A"/>
    <w:rsid w:val="00AF0157"/>
    <w:rsid w:val="00AF0493"/>
    <w:rsid w:val="00AF3145"/>
    <w:rsid w:val="00AF36AC"/>
    <w:rsid w:val="00AF3789"/>
    <w:rsid w:val="00AF41CE"/>
    <w:rsid w:val="00B022BF"/>
    <w:rsid w:val="00B0572E"/>
    <w:rsid w:val="00B05DB4"/>
    <w:rsid w:val="00B070EA"/>
    <w:rsid w:val="00B07940"/>
    <w:rsid w:val="00B10397"/>
    <w:rsid w:val="00B11D59"/>
    <w:rsid w:val="00B139F7"/>
    <w:rsid w:val="00B14511"/>
    <w:rsid w:val="00B166C1"/>
    <w:rsid w:val="00B21262"/>
    <w:rsid w:val="00B22136"/>
    <w:rsid w:val="00B23ABB"/>
    <w:rsid w:val="00B2467F"/>
    <w:rsid w:val="00B257E5"/>
    <w:rsid w:val="00B30B80"/>
    <w:rsid w:val="00B3133E"/>
    <w:rsid w:val="00B3158D"/>
    <w:rsid w:val="00B358A0"/>
    <w:rsid w:val="00B35A0D"/>
    <w:rsid w:val="00B36A54"/>
    <w:rsid w:val="00B40B38"/>
    <w:rsid w:val="00B42EE3"/>
    <w:rsid w:val="00B45EDF"/>
    <w:rsid w:val="00B47520"/>
    <w:rsid w:val="00B507C4"/>
    <w:rsid w:val="00B62AD9"/>
    <w:rsid w:val="00B6527D"/>
    <w:rsid w:val="00B70742"/>
    <w:rsid w:val="00B7232C"/>
    <w:rsid w:val="00B730C6"/>
    <w:rsid w:val="00B740A2"/>
    <w:rsid w:val="00B776E6"/>
    <w:rsid w:val="00B85969"/>
    <w:rsid w:val="00B86CE8"/>
    <w:rsid w:val="00B91412"/>
    <w:rsid w:val="00B94D1D"/>
    <w:rsid w:val="00B95268"/>
    <w:rsid w:val="00BA42B1"/>
    <w:rsid w:val="00BA628A"/>
    <w:rsid w:val="00BB355B"/>
    <w:rsid w:val="00BC210B"/>
    <w:rsid w:val="00BD50AF"/>
    <w:rsid w:val="00BD56C1"/>
    <w:rsid w:val="00BD5D7F"/>
    <w:rsid w:val="00BD62CF"/>
    <w:rsid w:val="00BE0A1D"/>
    <w:rsid w:val="00BE2205"/>
    <w:rsid w:val="00BE4401"/>
    <w:rsid w:val="00BE4EF3"/>
    <w:rsid w:val="00BE4F6D"/>
    <w:rsid w:val="00BE7352"/>
    <w:rsid w:val="00BE76AE"/>
    <w:rsid w:val="00BF20F2"/>
    <w:rsid w:val="00BF3A6A"/>
    <w:rsid w:val="00BF51B0"/>
    <w:rsid w:val="00BF7D6E"/>
    <w:rsid w:val="00C0031A"/>
    <w:rsid w:val="00C012D7"/>
    <w:rsid w:val="00C04865"/>
    <w:rsid w:val="00C069F2"/>
    <w:rsid w:val="00C07158"/>
    <w:rsid w:val="00C0739F"/>
    <w:rsid w:val="00C11123"/>
    <w:rsid w:val="00C116C4"/>
    <w:rsid w:val="00C11992"/>
    <w:rsid w:val="00C11ECA"/>
    <w:rsid w:val="00C13659"/>
    <w:rsid w:val="00C16ACB"/>
    <w:rsid w:val="00C16CD0"/>
    <w:rsid w:val="00C202F0"/>
    <w:rsid w:val="00C211BD"/>
    <w:rsid w:val="00C25C6D"/>
    <w:rsid w:val="00C278EB"/>
    <w:rsid w:val="00C30165"/>
    <w:rsid w:val="00C3218D"/>
    <w:rsid w:val="00C3548A"/>
    <w:rsid w:val="00C3647A"/>
    <w:rsid w:val="00C37B34"/>
    <w:rsid w:val="00C43A25"/>
    <w:rsid w:val="00C45136"/>
    <w:rsid w:val="00C45BF6"/>
    <w:rsid w:val="00C47FFC"/>
    <w:rsid w:val="00C501F8"/>
    <w:rsid w:val="00C51EBA"/>
    <w:rsid w:val="00C52705"/>
    <w:rsid w:val="00C534A0"/>
    <w:rsid w:val="00C55477"/>
    <w:rsid w:val="00C6499B"/>
    <w:rsid w:val="00C67685"/>
    <w:rsid w:val="00C71D2F"/>
    <w:rsid w:val="00C71EFA"/>
    <w:rsid w:val="00C73BF4"/>
    <w:rsid w:val="00C74711"/>
    <w:rsid w:val="00C759D7"/>
    <w:rsid w:val="00C767ED"/>
    <w:rsid w:val="00C76862"/>
    <w:rsid w:val="00C8240A"/>
    <w:rsid w:val="00C8548D"/>
    <w:rsid w:val="00C94284"/>
    <w:rsid w:val="00C94475"/>
    <w:rsid w:val="00C9578F"/>
    <w:rsid w:val="00CA19A3"/>
    <w:rsid w:val="00CB46DF"/>
    <w:rsid w:val="00CC0350"/>
    <w:rsid w:val="00CC1433"/>
    <w:rsid w:val="00CC2881"/>
    <w:rsid w:val="00CC2D7E"/>
    <w:rsid w:val="00CC427C"/>
    <w:rsid w:val="00CC5098"/>
    <w:rsid w:val="00CC794F"/>
    <w:rsid w:val="00CC7F8E"/>
    <w:rsid w:val="00CD1DC4"/>
    <w:rsid w:val="00CD2F19"/>
    <w:rsid w:val="00CD645A"/>
    <w:rsid w:val="00CD7D9C"/>
    <w:rsid w:val="00CE44E1"/>
    <w:rsid w:val="00CF0244"/>
    <w:rsid w:val="00CF3806"/>
    <w:rsid w:val="00D06BC2"/>
    <w:rsid w:val="00D101B7"/>
    <w:rsid w:val="00D103C7"/>
    <w:rsid w:val="00D1582E"/>
    <w:rsid w:val="00D203EB"/>
    <w:rsid w:val="00D24136"/>
    <w:rsid w:val="00D2542E"/>
    <w:rsid w:val="00D258A1"/>
    <w:rsid w:val="00D26990"/>
    <w:rsid w:val="00D273FC"/>
    <w:rsid w:val="00D31193"/>
    <w:rsid w:val="00D317FE"/>
    <w:rsid w:val="00D31A8A"/>
    <w:rsid w:val="00D3432A"/>
    <w:rsid w:val="00D362AB"/>
    <w:rsid w:val="00D36AF5"/>
    <w:rsid w:val="00D43737"/>
    <w:rsid w:val="00D457AF"/>
    <w:rsid w:val="00D4748A"/>
    <w:rsid w:val="00D5496A"/>
    <w:rsid w:val="00D550EE"/>
    <w:rsid w:val="00D5638C"/>
    <w:rsid w:val="00D603E1"/>
    <w:rsid w:val="00D6198A"/>
    <w:rsid w:val="00D61FF6"/>
    <w:rsid w:val="00D6602F"/>
    <w:rsid w:val="00D67DF2"/>
    <w:rsid w:val="00D7101B"/>
    <w:rsid w:val="00D74F7A"/>
    <w:rsid w:val="00D7553B"/>
    <w:rsid w:val="00D9198A"/>
    <w:rsid w:val="00D92CA7"/>
    <w:rsid w:val="00D93ED0"/>
    <w:rsid w:val="00D94F1D"/>
    <w:rsid w:val="00D9571C"/>
    <w:rsid w:val="00D957F2"/>
    <w:rsid w:val="00DA1D06"/>
    <w:rsid w:val="00DB0AEF"/>
    <w:rsid w:val="00DB37A9"/>
    <w:rsid w:val="00DB593C"/>
    <w:rsid w:val="00DB678F"/>
    <w:rsid w:val="00DB6FCF"/>
    <w:rsid w:val="00DB7DC6"/>
    <w:rsid w:val="00DC1B93"/>
    <w:rsid w:val="00DC4A88"/>
    <w:rsid w:val="00DC4D09"/>
    <w:rsid w:val="00DC7335"/>
    <w:rsid w:val="00DD184F"/>
    <w:rsid w:val="00DD2A41"/>
    <w:rsid w:val="00DD4E48"/>
    <w:rsid w:val="00DE4167"/>
    <w:rsid w:val="00DE4CBC"/>
    <w:rsid w:val="00DE7967"/>
    <w:rsid w:val="00DF09CC"/>
    <w:rsid w:val="00DF0EF7"/>
    <w:rsid w:val="00DF2A1C"/>
    <w:rsid w:val="00DF764A"/>
    <w:rsid w:val="00DF7EE9"/>
    <w:rsid w:val="00E028A7"/>
    <w:rsid w:val="00E0640A"/>
    <w:rsid w:val="00E06C7B"/>
    <w:rsid w:val="00E11570"/>
    <w:rsid w:val="00E12D5C"/>
    <w:rsid w:val="00E14AFB"/>
    <w:rsid w:val="00E174DE"/>
    <w:rsid w:val="00E17D6E"/>
    <w:rsid w:val="00E200BB"/>
    <w:rsid w:val="00E2516E"/>
    <w:rsid w:val="00E26EFF"/>
    <w:rsid w:val="00E30043"/>
    <w:rsid w:val="00E30B94"/>
    <w:rsid w:val="00E44AEE"/>
    <w:rsid w:val="00E44D6A"/>
    <w:rsid w:val="00E55089"/>
    <w:rsid w:val="00E55AB4"/>
    <w:rsid w:val="00E55F26"/>
    <w:rsid w:val="00E56BB7"/>
    <w:rsid w:val="00E6073C"/>
    <w:rsid w:val="00E6126B"/>
    <w:rsid w:val="00E6156F"/>
    <w:rsid w:val="00E65EC9"/>
    <w:rsid w:val="00E667C3"/>
    <w:rsid w:val="00E67860"/>
    <w:rsid w:val="00E67D1A"/>
    <w:rsid w:val="00E7338D"/>
    <w:rsid w:val="00E75775"/>
    <w:rsid w:val="00E820BA"/>
    <w:rsid w:val="00E8273B"/>
    <w:rsid w:val="00E83BDC"/>
    <w:rsid w:val="00E84B70"/>
    <w:rsid w:val="00E9010B"/>
    <w:rsid w:val="00E94121"/>
    <w:rsid w:val="00EB096D"/>
    <w:rsid w:val="00EB097F"/>
    <w:rsid w:val="00EB145E"/>
    <w:rsid w:val="00EB3431"/>
    <w:rsid w:val="00EB591F"/>
    <w:rsid w:val="00EB5A90"/>
    <w:rsid w:val="00EC4AE7"/>
    <w:rsid w:val="00EC5549"/>
    <w:rsid w:val="00EC7089"/>
    <w:rsid w:val="00ED2027"/>
    <w:rsid w:val="00ED4831"/>
    <w:rsid w:val="00EE266A"/>
    <w:rsid w:val="00EE6B0C"/>
    <w:rsid w:val="00EF2A38"/>
    <w:rsid w:val="00EF3EFD"/>
    <w:rsid w:val="00EF49AD"/>
    <w:rsid w:val="00EF62E3"/>
    <w:rsid w:val="00F01499"/>
    <w:rsid w:val="00F046D0"/>
    <w:rsid w:val="00F07208"/>
    <w:rsid w:val="00F10ADC"/>
    <w:rsid w:val="00F121FD"/>
    <w:rsid w:val="00F140A0"/>
    <w:rsid w:val="00F144DB"/>
    <w:rsid w:val="00F20463"/>
    <w:rsid w:val="00F21B89"/>
    <w:rsid w:val="00F21C82"/>
    <w:rsid w:val="00F228E2"/>
    <w:rsid w:val="00F2379E"/>
    <w:rsid w:val="00F23CC3"/>
    <w:rsid w:val="00F265EA"/>
    <w:rsid w:val="00F43641"/>
    <w:rsid w:val="00F45A04"/>
    <w:rsid w:val="00F51C5B"/>
    <w:rsid w:val="00F51DE9"/>
    <w:rsid w:val="00F525F0"/>
    <w:rsid w:val="00F54DFD"/>
    <w:rsid w:val="00F62FC5"/>
    <w:rsid w:val="00F71540"/>
    <w:rsid w:val="00F72B47"/>
    <w:rsid w:val="00F74827"/>
    <w:rsid w:val="00F81547"/>
    <w:rsid w:val="00F83369"/>
    <w:rsid w:val="00F8405C"/>
    <w:rsid w:val="00F85DCB"/>
    <w:rsid w:val="00F86201"/>
    <w:rsid w:val="00F871CD"/>
    <w:rsid w:val="00F924FA"/>
    <w:rsid w:val="00F944D3"/>
    <w:rsid w:val="00F945BA"/>
    <w:rsid w:val="00F96CA0"/>
    <w:rsid w:val="00FA0DB9"/>
    <w:rsid w:val="00FA15A0"/>
    <w:rsid w:val="00FA2B02"/>
    <w:rsid w:val="00FB0CE1"/>
    <w:rsid w:val="00FB6A37"/>
    <w:rsid w:val="00FC2CB8"/>
    <w:rsid w:val="00FC3BB7"/>
    <w:rsid w:val="00FC7285"/>
    <w:rsid w:val="00FC7A60"/>
    <w:rsid w:val="00FD3E7A"/>
    <w:rsid w:val="00FD54E8"/>
    <w:rsid w:val="00FD5F41"/>
    <w:rsid w:val="00FD6D4D"/>
    <w:rsid w:val="00FE2DD5"/>
    <w:rsid w:val="00FE5647"/>
    <w:rsid w:val="00FE5767"/>
    <w:rsid w:val="00FE726F"/>
    <w:rsid w:val="00FE76EB"/>
    <w:rsid w:val="00FE7C50"/>
    <w:rsid w:val="00FF3331"/>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C5425D"/>
  <w15:chartTrackingRefBased/>
  <w15:docId w15:val="{62F0A092-FD18-46FF-B1AB-CBD0A3F40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D1E"/>
    <w:pPr>
      <w:jc w:val="both"/>
    </w:pPr>
    <w:rPr>
      <w:sz w:val="24"/>
    </w:rPr>
  </w:style>
  <w:style w:type="paragraph" w:styleId="Heading1">
    <w:name w:val="heading 1"/>
    <w:basedOn w:val="Normal"/>
    <w:next w:val="Normal"/>
    <w:link w:val="Heading1Char"/>
    <w:uiPriority w:val="9"/>
    <w:qFormat/>
    <w:rsid w:val="00F54DFD"/>
    <w:pPr>
      <w:keepNext/>
      <w:keepLines/>
      <w:numPr>
        <w:numId w:val="6"/>
      </w:numPr>
      <w:spacing w:after="480"/>
      <w:outlineLvl w:val="0"/>
    </w:pPr>
    <w:rPr>
      <w:rFonts w:ascii="Helvetica" w:eastAsiaTheme="majorEastAsia" w:hAnsi="Helvetica" w:cstheme="majorBidi"/>
      <w:color w:val="235694"/>
      <w:sz w:val="44"/>
      <w:szCs w:val="32"/>
    </w:rPr>
  </w:style>
  <w:style w:type="paragraph" w:styleId="Heading2">
    <w:name w:val="heading 2"/>
    <w:basedOn w:val="Normal"/>
    <w:next w:val="Normal"/>
    <w:link w:val="Heading2Char"/>
    <w:uiPriority w:val="9"/>
    <w:unhideWhenUsed/>
    <w:qFormat/>
    <w:rsid w:val="00904E9E"/>
    <w:pPr>
      <w:keepNext/>
      <w:keepLines/>
      <w:numPr>
        <w:ilvl w:val="1"/>
        <w:numId w:val="6"/>
      </w:numPr>
      <w:spacing w:before="720" w:after="240"/>
      <w:outlineLvl w:val="1"/>
    </w:pPr>
    <w:rPr>
      <w:rFonts w:ascii="Helvetica" w:eastAsiaTheme="majorEastAsia" w:hAnsi="Helvetica" w:cstheme="majorBidi"/>
      <w:color w:val="2296DA"/>
      <w:sz w:val="36"/>
      <w:szCs w:val="26"/>
    </w:rPr>
  </w:style>
  <w:style w:type="paragraph" w:styleId="Heading3">
    <w:name w:val="heading 3"/>
    <w:basedOn w:val="Normal"/>
    <w:next w:val="Normal"/>
    <w:link w:val="Heading3Char"/>
    <w:uiPriority w:val="9"/>
    <w:unhideWhenUsed/>
    <w:qFormat/>
    <w:rsid w:val="004C6E0A"/>
    <w:pPr>
      <w:keepNext/>
      <w:keepLines/>
      <w:numPr>
        <w:ilvl w:val="2"/>
        <w:numId w:val="6"/>
      </w:numPr>
      <w:spacing w:before="480" w:after="0"/>
      <w:ind w:left="907" w:hanging="907"/>
      <w:outlineLvl w:val="2"/>
    </w:pPr>
    <w:rPr>
      <w:rFonts w:asciiTheme="majorHAnsi" w:eastAsiaTheme="majorEastAsia" w:hAnsiTheme="majorHAnsi" w:cstheme="majorBidi"/>
      <w:b/>
      <w:color w:val="1F3763" w:themeColor="accent1" w:themeShade="7F"/>
      <w:sz w:val="28"/>
      <w:szCs w:val="24"/>
    </w:rPr>
  </w:style>
  <w:style w:type="paragraph" w:styleId="Heading4">
    <w:name w:val="heading 4"/>
    <w:basedOn w:val="Normal"/>
    <w:next w:val="Normal"/>
    <w:link w:val="Heading4Char"/>
    <w:uiPriority w:val="9"/>
    <w:unhideWhenUsed/>
    <w:qFormat/>
    <w:rsid w:val="00B95268"/>
    <w:pPr>
      <w:keepNext/>
      <w:keepLines/>
      <w:numPr>
        <w:ilvl w:val="3"/>
        <w:numId w:val="6"/>
      </w:numPr>
      <w:spacing w:before="40" w:after="0"/>
      <w:ind w:left="374" w:firstLine="0"/>
      <w:jc w:val="left"/>
      <w:outlineLvl w:val="3"/>
    </w:pPr>
    <w:rPr>
      <w:rFonts w:asciiTheme="majorHAnsi" w:eastAsiaTheme="majorEastAsia" w:hAnsiTheme="majorHAnsi" w:cstheme="majorBidi"/>
      <w:b/>
      <w:i/>
      <w:iCs/>
      <w:color w:val="2F5496" w:themeColor="accent1" w:themeShade="BF"/>
      <w:sz w:val="26"/>
    </w:rPr>
  </w:style>
  <w:style w:type="paragraph" w:styleId="Heading5">
    <w:name w:val="heading 5"/>
    <w:basedOn w:val="Normal"/>
    <w:next w:val="Normal"/>
    <w:link w:val="Heading5Char"/>
    <w:uiPriority w:val="9"/>
    <w:unhideWhenUsed/>
    <w:qFormat/>
    <w:rsid w:val="006B3BF3"/>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B3BF3"/>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B3BF3"/>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B3BF3"/>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B3BF3"/>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1499"/>
    <w:pPr>
      <w:ind w:left="720"/>
      <w:contextualSpacing/>
    </w:pPr>
  </w:style>
  <w:style w:type="paragraph" w:styleId="BalloonText">
    <w:name w:val="Balloon Text"/>
    <w:basedOn w:val="Normal"/>
    <w:link w:val="BalloonTextChar"/>
    <w:uiPriority w:val="99"/>
    <w:semiHidden/>
    <w:unhideWhenUsed/>
    <w:rsid w:val="009357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575C"/>
    <w:rPr>
      <w:rFonts w:ascii="Segoe UI" w:hAnsi="Segoe UI" w:cs="Segoe UI"/>
      <w:sz w:val="18"/>
      <w:szCs w:val="18"/>
    </w:rPr>
  </w:style>
  <w:style w:type="character" w:customStyle="1" w:styleId="Heading1Char">
    <w:name w:val="Heading 1 Char"/>
    <w:basedOn w:val="DefaultParagraphFont"/>
    <w:link w:val="Heading1"/>
    <w:uiPriority w:val="9"/>
    <w:rsid w:val="00F54DFD"/>
    <w:rPr>
      <w:rFonts w:ascii="Helvetica" w:eastAsiaTheme="majorEastAsia" w:hAnsi="Helvetica" w:cstheme="majorBidi"/>
      <w:color w:val="235694"/>
      <w:sz w:val="44"/>
      <w:szCs w:val="32"/>
    </w:rPr>
  </w:style>
  <w:style w:type="character" w:customStyle="1" w:styleId="Heading2Char">
    <w:name w:val="Heading 2 Char"/>
    <w:basedOn w:val="DefaultParagraphFont"/>
    <w:link w:val="Heading2"/>
    <w:uiPriority w:val="9"/>
    <w:rsid w:val="00904E9E"/>
    <w:rPr>
      <w:rFonts w:ascii="Helvetica" w:eastAsiaTheme="majorEastAsia" w:hAnsi="Helvetica" w:cstheme="majorBidi"/>
      <w:color w:val="2296DA"/>
      <w:sz w:val="36"/>
      <w:szCs w:val="26"/>
    </w:rPr>
  </w:style>
  <w:style w:type="character" w:styleId="Hyperlink">
    <w:name w:val="Hyperlink"/>
    <w:basedOn w:val="DefaultParagraphFont"/>
    <w:uiPriority w:val="99"/>
    <w:unhideWhenUsed/>
    <w:rsid w:val="00F72B47"/>
    <w:rPr>
      <w:color w:val="0563C1" w:themeColor="hyperlink"/>
      <w:u w:val="single"/>
    </w:rPr>
  </w:style>
  <w:style w:type="character" w:customStyle="1" w:styleId="UnresolvedMention1">
    <w:name w:val="Unresolved Mention1"/>
    <w:basedOn w:val="DefaultParagraphFont"/>
    <w:uiPriority w:val="99"/>
    <w:semiHidden/>
    <w:unhideWhenUsed/>
    <w:rsid w:val="00F72B47"/>
    <w:rPr>
      <w:color w:val="605E5C"/>
      <w:shd w:val="clear" w:color="auto" w:fill="E1DFDD"/>
    </w:rPr>
  </w:style>
  <w:style w:type="paragraph" w:styleId="TOCHeading">
    <w:name w:val="TOC Heading"/>
    <w:basedOn w:val="Heading1"/>
    <w:next w:val="Normal"/>
    <w:uiPriority w:val="39"/>
    <w:unhideWhenUsed/>
    <w:qFormat/>
    <w:rsid w:val="002A0D5B"/>
    <w:pPr>
      <w:spacing w:after="0"/>
      <w:ind w:left="0"/>
      <w:outlineLvl w:val="9"/>
    </w:pPr>
    <w:rPr>
      <w:rFonts w:asciiTheme="majorHAnsi" w:hAnsiTheme="majorHAnsi"/>
      <w:color w:val="2F5496" w:themeColor="accent1" w:themeShade="BF"/>
      <w:sz w:val="32"/>
      <w:lang w:eastAsia="hr-HR"/>
    </w:rPr>
  </w:style>
  <w:style w:type="paragraph" w:styleId="TOC1">
    <w:name w:val="toc 1"/>
    <w:basedOn w:val="Normal"/>
    <w:next w:val="Normal"/>
    <w:autoRedefine/>
    <w:uiPriority w:val="39"/>
    <w:unhideWhenUsed/>
    <w:rsid w:val="00D273FC"/>
    <w:pPr>
      <w:tabs>
        <w:tab w:val="left" w:pos="480"/>
        <w:tab w:val="right" w:leader="dot" w:pos="10196"/>
      </w:tabs>
      <w:spacing w:after="100"/>
    </w:pPr>
    <w:rPr>
      <w:b/>
      <w:noProof/>
      <w:color w:val="235694"/>
      <w:sz w:val="44"/>
      <w:szCs w:val="44"/>
    </w:rPr>
  </w:style>
  <w:style w:type="paragraph" w:styleId="TOC2">
    <w:name w:val="toc 2"/>
    <w:basedOn w:val="Normal"/>
    <w:next w:val="Normal"/>
    <w:autoRedefine/>
    <w:uiPriority w:val="39"/>
    <w:unhideWhenUsed/>
    <w:rsid w:val="00F2379E"/>
    <w:pPr>
      <w:tabs>
        <w:tab w:val="left" w:pos="880"/>
        <w:tab w:val="right" w:leader="dot" w:pos="10196"/>
      </w:tabs>
      <w:spacing w:after="100"/>
      <w:ind w:left="238"/>
    </w:pPr>
    <w:rPr>
      <w:noProof/>
      <w:sz w:val="32"/>
      <w:szCs w:val="32"/>
    </w:rPr>
  </w:style>
  <w:style w:type="paragraph" w:styleId="Header">
    <w:name w:val="header"/>
    <w:basedOn w:val="Normal"/>
    <w:link w:val="HeaderChar"/>
    <w:uiPriority w:val="99"/>
    <w:unhideWhenUsed/>
    <w:rsid w:val="00CD1D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1DC4"/>
    <w:rPr>
      <w:rFonts w:ascii="Palatino Linotype" w:hAnsi="Palatino Linotype"/>
      <w:sz w:val="24"/>
    </w:rPr>
  </w:style>
  <w:style w:type="paragraph" w:styleId="Footer">
    <w:name w:val="footer"/>
    <w:basedOn w:val="Normal"/>
    <w:link w:val="FooterChar"/>
    <w:uiPriority w:val="99"/>
    <w:unhideWhenUsed/>
    <w:rsid w:val="00CD1D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1DC4"/>
    <w:rPr>
      <w:rFonts w:ascii="Palatino Linotype" w:hAnsi="Palatino Linotype"/>
      <w:sz w:val="24"/>
    </w:rPr>
  </w:style>
  <w:style w:type="character" w:customStyle="1" w:styleId="Heading3Char">
    <w:name w:val="Heading 3 Char"/>
    <w:basedOn w:val="DefaultParagraphFont"/>
    <w:link w:val="Heading3"/>
    <w:uiPriority w:val="9"/>
    <w:rsid w:val="004C6E0A"/>
    <w:rPr>
      <w:rFonts w:asciiTheme="majorHAnsi" w:eastAsiaTheme="majorEastAsia" w:hAnsiTheme="majorHAnsi" w:cstheme="majorBidi"/>
      <w:b/>
      <w:color w:val="1F3763" w:themeColor="accent1" w:themeShade="7F"/>
      <w:sz w:val="28"/>
      <w:szCs w:val="24"/>
    </w:rPr>
  </w:style>
  <w:style w:type="paragraph" w:styleId="TOC3">
    <w:name w:val="toc 3"/>
    <w:basedOn w:val="Normal"/>
    <w:next w:val="Normal"/>
    <w:autoRedefine/>
    <w:uiPriority w:val="39"/>
    <w:unhideWhenUsed/>
    <w:rsid w:val="007E3F87"/>
    <w:pPr>
      <w:tabs>
        <w:tab w:val="left" w:pos="1320"/>
        <w:tab w:val="right" w:leader="dot" w:pos="10196"/>
      </w:tabs>
      <w:spacing w:after="100" w:line="276" w:lineRule="auto"/>
      <w:ind w:left="480"/>
    </w:pPr>
    <w:rPr>
      <w:noProof/>
      <w:sz w:val="32"/>
      <w:szCs w:val="32"/>
      <w14:scene3d>
        <w14:camera w14:prst="orthographicFront"/>
        <w14:lightRig w14:rig="threePt" w14:dir="t">
          <w14:rot w14:lat="0" w14:lon="0" w14:rev="0"/>
        </w14:lightRig>
      </w14:scene3d>
    </w:rPr>
  </w:style>
  <w:style w:type="character" w:customStyle="1" w:styleId="Heading4Char">
    <w:name w:val="Heading 4 Char"/>
    <w:basedOn w:val="DefaultParagraphFont"/>
    <w:link w:val="Heading4"/>
    <w:uiPriority w:val="9"/>
    <w:rsid w:val="00B95268"/>
    <w:rPr>
      <w:rFonts w:asciiTheme="majorHAnsi" w:eastAsiaTheme="majorEastAsia" w:hAnsiTheme="majorHAnsi" w:cstheme="majorBidi"/>
      <w:b/>
      <w:i/>
      <w:iCs/>
      <w:color w:val="2F5496" w:themeColor="accent1" w:themeShade="BF"/>
      <w:sz w:val="26"/>
    </w:rPr>
  </w:style>
  <w:style w:type="paragraph" w:styleId="Caption">
    <w:name w:val="caption"/>
    <w:basedOn w:val="Normal"/>
    <w:next w:val="Normal"/>
    <w:uiPriority w:val="35"/>
    <w:unhideWhenUsed/>
    <w:qFormat/>
    <w:rsid w:val="009508F0"/>
    <w:pPr>
      <w:spacing w:after="200" w:line="240" w:lineRule="auto"/>
      <w:jc w:val="center"/>
    </w:pPr>
    <w:rPr>
      <w:i/>
      <w:iCs/>
      <w:color w:val="44546A" w:themeColor="text2"/>
      <w:szCs w:val="18"/>
    </w:rPr>
  </w:style>
  <w:style w:type="paragraph" w:styleId="TOC4">
    <w:name w:val="toc 4"/>
    <w:basedOn w:val="Normal"/>
    <w:next w:val="Normal"/>
    <w:autoRedefine/>
    <w:uiPriority w:val="39"/>
    <w:unhideWhenUsed/>
    <w:rsid w:val="00276791"/>
    <w:pPr>
      <w:tabs>
        <w:tab w:val="left" w:pos="1760"/>
        <w:tab w:val="right" w:leader="dot" w:pos="10196"/>
      </w:tabs>
      <w:spacing w:after="100"/>
      <w:ind w:left="720"/>
    </w:pPr>
    <w:rPr>
      <w:i/>
      <w:noProof/>
      <w:sz w:val="32"/>
      <w:szCs w:val="32"/>
      <w14:scene3d>
        <w14:camera w14:prst="orthographicFront"/>
        <w14:lightRig w14:rig="threePt" w14:dir="t">
          <w14:rot w14:lat="0" w14:lon="0" w14:rev="0"/>
        </w14:lightRig>
      </w14:scene3d>
    </w:rPr>
  </w:style>
  <w:style w:type="paragraph" w:styleId="NoSpacing">
    <w:name w:val="No Spacing"/>
    <w:uiPriority w:val="1"/>
    <w:qFormat/>
    <w:rsid w:val="006B3BF3"/>
    <w:pPr>
      <w:spacing w:after="0" w:line="240" w:lineRule="auto"/>
    </w:pPr>
    <w:rPr>
      <w:rFonts w:ascii="Palatino Linotype" w:hAnsi="Palatino Linotype"/>
      <w:sz w:val="24"/>
    </w:rPr>
  </w:style>
  <w:style w:type="character" w:customStyle="1" w:styleId="Heading5Char">
    <w:name w:val="Heading 5 Char"/>
    <w:basedOn w:val="DefaultParagraphFont"/>
    <w:link w:val="Heading5"/>
    <w:uiPriority w:val="9"/>
    <w:rsid w:val="006B3BF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6B3BF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6B3BF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6B3BF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B3BF3"/>
    <w:rPr>
      <w:rFonts w:asciiTheme="majorHAnsi" w:eastAsiaTheme="majorEastAsia" w:hAnsiTheme="majorHAnsi" w:cstheme="majorBidi"/>
      <w:i/>
      <w:iCs/>
      <w:color w:val="272727" w:themeColor="text1" w:themeTint="D8"/>
      <w:sz w:val="21"/>
      <w:szCs w:val="21"/>
    </w:rPr>
  </w:style>
  <w:style w:type="character" w:customStyle="1" w:styleId="UnresolvedMention2">
    <w:name w:val="Unresolved Mention2"/>
    <w:basedOn w:val="DefaultParagraphFont"/>
    <w:uiPriority w:val="99"/>
    <w:semiHidden/>
    <w:unhideWhenUsed/>
    <w:rsid w:val="00C74711"/>
    <w:rPr>
      <w:color w:val="605E5C"/>
      <w:shd w:val="clear" w:color="auto" w:fill="E1DFDD"/>
    </w:rPr>
  </w:style>
  <w:style w:type="character" w:styleId="FollowedHyperlink">
    <w:name w:val="FollowedHyperlink"/>
    <w:basedOn w:val="DefaultParagraphFont"/>
    <w:uiPriority w:val="99"/>
    <w:semiHidden/>
    <w:unhideWhenUsed/>
    <w:rsid w:val="00FE726F"/>
    <w:rPr>
      <w:color w:val="954F72" w:themeColor="followedHyperlink"/>
      <w:u w:val="single"/>
    </w:rPr>
  </w:style>
  <w:style w:type="character" w:customStyle="1" w:styleId="name">
    <w:name w:val="name"/>
    <w:basedOn w:val="DefaultParagraphFont"/>
    <w:rsid w:val="00D9198A"/>
  </w:style>
  <w:style w:type="character" w:styleId="Strong">
    <w:name w:val="Strong"/>
    <w:basedOn w:val="DefaultParagraphFont"/>
    <w:uiPriority w:val="22"/>
    <w:qFormat/>
    <w:rsid w:val="000B1D77"/>
    <w:rPr>
      <w:b/>
      <w:bCs/>
    </w:rPr>
  </w:style>
  <w:style w:type="paragraph" w:customStyle="1" w:styleId="alt">
    <w:name w:val="alt"/>
    <w:basedOn w:val="Normal"/>
    <w:rsid w:val="004D0106"/>
    <w:pPr>
      <w:spacing w:before="100" w:beforeAutospacing="1" w:after="100" w:afterAutospacing="1" w:line="240" w:lineRule="auto"/>
    </w:pPr>
    <w:rPr>
      <w:rFonts w:ascii="Times New Roman" w:eastAsia="Times New Roman" w:hAnsi="Times New Roman" w:cs="Times New Roman"/>
      <w:szCs w:val="24"/>
      <w:lang w:eastAsia="hr-HR"/>
    </w:rPr>
  </w:style>
  <w:style w:type="character" w:customStyle="1" w:styleId="string">
    <w:name w:val="string"/>
    <w:basedOn w:val="DefaultParagraphFont"/>
    <w:rsid w:val="004D0106"/>
  </w:style>
  <w:style w:type="character" w:customStyle="1" w:styleId="keyword">
    <w:name w:val="keyword"/>
    <w:basedOn w:val="DefaultParagraphFont"/>
    <w:rsid w:val="004D0106"/>
  </w:style>
  <w:style w:type="character" w:customStyle="1" w:styleId="comment">
    <w:name w:val="comment"/>
    <w:basedOn w:val="DefaultParagraphFont"/>
    <w:rsid w:val="004D0106"/>
  </w:style>
  <w:style w:type="character" w:styleId="Emphasis">
    <w:name w:val="Emphasis"/>
    <w:basedOn w:val="DefaultParagraphFont"/>
    <w:uiPriority w:val="20"/>
    <w:qFormat/>
    <w:rsid w:val="00C6499B"/>
    <w:rPr>
      <w:i/>
      <w:iCs/>
    </w:rPr>
  </w:style>
  <w:style w:type="character" w:styleId="CommentReference">
    <w:name w:val="annotation reference"/>
    <w:basedOn w:val="DefaultParagraphFont"/>
    <w:uiPriority w:val="99"/>
    <w:semiHidden/>
    <w:unhideWhenUsed/>
    <w:rsid w:val="00C47FFC"/>
    <w:rPr>
      <w:sz w:val="16"/>
      <w:szCs w:val="16"/>
    </w:rPr>
  </w:style>
  <w:style w:type="paragraph" w:styleId="CommentText">
    <w:name w:val="annotation text"/>
    <w:basedOn w:val="Normal"/>
    <w:link w:val="CommentTextChar"/>
    <w:uiPriority w:val="99"/>
    <w:semiHidden/>
    <w:unhideWhenUsed/>
    <w:rsid w:val="00C47FFC"/>
    <w:pPr>
      <w:spacing w:line="240" w:lineRule="auto"/>
    </w:pPr>
    <w:rPr>
      <w:sz w:val="20"/>
      <w:szCs w:val="20"/>
    </w:rPr>
  </w:style>
  <w:style w:type="character" w:customStyle="1" w:styleId="CommentTextChar">
    <w:name w:val="Comment Text Char"/>
    <w:basedOn w:val="DefaultParagraphFont"/>
    <w:link w:val="CommentText"/>
    <w:uiPriority w:val="99"/>
    <w:semiHidden/>
    <w:rsid w:val="00C47FFC"/>
    <w:rPr>
      <w:rFonts w:ascii="Palatino Linotype" w:hAnsi="Palatino Linotype"/>
      <w:sz w:val="20"/>
      <w:szCs w:val="20"/>
    </w:rPr>
  </w:style>
  <w:style w:type="paragraph" w:styleId="CommentSubject">
    <w:name w:val="annotation subject"/>
    <w:basedOn w:val="CommentText"/>
    <w:next w:val="CommentText"/>
    <w:link w:val="CommentSubjectChar"/>
    <w:uiPriority w:val="99"/>
    <w:semiHidden/>
    <w:unhideWhenUsed/>
    <w:rsid w:val="00C47FFC"/>
    <w:rPr>
      <w:b/>
      <w:bCs/>
    </w:rPr>
  </w:style>
  <w:style w:type="character" w:customStyle="1" w:styleId="CommentSubjectChar">
    <w:name w:val="Comment Subject Char"/>
    <w:basedOn w:val="CommentTextChar"/>
    <w:link w:val="CommentSubject"/>
    <w:uiPriority w:val="99"/>
    <w:semiHidden/>
    <w:rsid w:val="00C47FFC"/>
    <w:rPr>
      <w:rFonts w:ascii="Palatino Linotype" w:hAnsi="Palatino Linotype"/>
      <w:b/>
      <w:bCs/>
      <w:sz w:val="20"/>
      <w:szCs w:val="20"/>
    </w:rPr>
  </w:style>
  <w:style w:type="paragraph" w:styleId="FootnoteText">
    <w:name w:val="footnote text"/>
    <w:basedOn w:val="Normal"/>
    <w:link w:val="FootnoteTextChar"/>
    <w:uiPriority w:val="99"/>
    <w:semiHidden/>
    <w:unhideWhenUsed/>
    <w:rsid w:val="00EF62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F62E3"/>
    <w:rPr>
      <w:rFonts w:ascii="Palatino Linotype" w:hAnsi="Palatino Linotype"/>
      <w:sz w:val="20"/>
      <w:szCs w:val="20"/>
    </w:rPr>
  </w:style>
  <w:style w:type="character" w:styleId="FootnoteReference">
    <w:name w:val="footnote reference"/>
    <w:basedOn w:val="DefaultParagraphFont"/>
    <w:uiPriority w:val="99"/>
    <w:semiHidden/>
    <w:unhideWhenUsed/>
    <w:rsid w:val="00EF62E3"/>
    <w:rPr>
      <w:vertAlign w:val="superscript"/>
    </w:rPr>
  </w:style>
  <w:style w:type="paragraph" w:styleId="Revision">
    <w:name w:val="Revision"/>
    <w:hidden/>
    <w:uiPriority w:val="99"/>
    <w:semiHidden/>
    <w:rsid w:val="003C71F8"/>
    <w:pPr>
      <w:spacing w:after="0" w:line="240" w:lineRule="auto"/>
    </w:pPr>
    <w:rPr>
      <w:sz w:val="24"/>
    </w:rPr>
  </w:style>
  <w:style w:type="paragraph" w:styleId="TableofFigures">
    <w:name w:val="table of figures"/>
    <w:basedOn w:val="Normal"/>
    <w:next w:val="Normal"/>
    <w:uiPriority w:val="99"/>
    <w:unhideWhenUsed/>
    <w:rsid w:val="006C24E5"/>
    <w:pPr>
      <w:spacing w:after="0"/>
      <w:jc w:val="left"/>
    </w:pPr>
    <w:rPr>
      <w:rFonts w:cstheme="minorHAnsi"/>
      <w:i/>
      <w:iCs/>
      <w:sz w:val="20"/>
      <w:szCs w:val="20"/>
    </w:rPr>
  </w:style>
  <w:style w:type="table" w:styleId="TableGrid">
    <w:name w:val="Table Grid"/>
    <w:basedOn w:val="TableNormal"/>
    <w:uiPriority w:val="39"/>
    <w:rsid w:val="007F79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DC1B9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902C1E"/>
    <w:rPr>
      <w:color w:val="605E5C"/>
      <w:shd w:val="clear" w:color="auto" w:fill="E1DFDD"/>
    </w:rPr>
  </w:style>
  <w:style w:type="character" w:customStyle="1" w:styleId="daysaway">
    <w:name w:val="daysaway"/>
    <w:basedOn w:val="DefaultParagraphFont"/>
    <w:rsid w:val="00257263"/>
  </w:style>
  <w:style w:type="character" w:styleId="UnresolvedMention">
    <w:name w:val="Unresolved Mention"/>
    <w:basedOn w:val="DefaultParagraphFont"/>
    <w:uiPriority w:val="99"/>
    <w:semiHidden/>
    <w:unhideWhenUsed/>
    <w:rsid w:val="00B45E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49083">
      <w:bodyDiv w:val="1"/>
      <w:marLeft w:val="0"/>
      <w:marRight w:val="0"/>
      <w:marTop w:val="0"/>
      <w:marBottom w:val="0"/>
      <w:divBdr>
        <w:top w:val="none" w:sz="0" w:space="0" w:color="auto"/>
        <w:left w:val="none" w:sz="0" w:space="0" w:color="auto"/>
        <w:bottom w:val="none" w:sz="0" w:space="0" w:color="auto"/>
        <w:right w:val="none" w:sz="0" w:space="0" w:color="auto"/>
      </w:divBdr>
    </w:div>
    <w:div w:id="25101952">
      <w:bodyDiv w:val="1"/>
      <w:marLeft w:val="0"/>
      <w:marRight w:val="0"/>
      <w:marTop w:val="0"/>
      <w:marBottom w:val="0"/>
      <w:divBdr>
        <w:top w:val="none" w:sz="0" w:space="0" w:color="auto"/>
        <w:left w:val="none" w:sz="0" w:space="0" w:color="auto"/>
        <w:bottom w:val="none" w:sz="0" w:space="0" w:color="auto"/>
        <w:right w:val="none" w:sz="0" w:space="0" w:color="auto"/>
      </w:divBdr>
    </w:div>
    <w:div w:id="48698882">
      <w:bodyDiv w:val="1"/>
      <w:marLeft w:val="0"/>
      <w:marRight w:val="0"/>
      <w:marTop w:val="0"/>
      <w:marBottom w:val="0"/>
      <w:divBdr>
        <w:top w:val="none" w:sz="0" w:space="0" w:color="auto"/>
        <w:left w:val="none" w:sz="0" w:space="0" w:color="auto"/>
        <w:bottom w:val="none" w:sz="0" w:space="0" w:color="auto"/>
        <w:right w:val="none" w:sz="0" w:space="0" w:color="auto"/>
      </w:divBdr>
    </w:div>
    <w:div w:id="61216289">
      <w:bodyDiv w:val="1"/>
      <w:marLeft w:val="0"/>
      <w:marRight w:val="0"/>
      <w:marTop w:val="0"/>
      <w:marBottom w:val="0"/>
      <w:divBdr>
        <w:top w:val="none" w:sz="0" w:space="0" w:color="auto"/>
        <w:left w:val="none" w:sz="0" w:space="0" w:color="auto"/>
        <w:bottom w:val="none" w:sz="0" w:space="0" w:color="auto"/>
        <w:right w:val="none" w:sz="0" w:space="0" w:color="auto"/>
      </w:divBdr>
    </w:div>
    <w:div w:id="96870258">
      <w:bodyDiv w:val="1"/>
      <w:marLeft w:val="0"/>
      <w:marRight w:val="0"/>
      <w:marTop w:val="0"/>
      <w:marBottom w:val="0"/>
      <w:divBdr>
        <w:top w:val="none" w:sz="0" w:space="0" w:color="auto"/>
        <w:left w:val="none" w:sz="0" w:space="0" w:color="auto"/>
        <w:bottom w:val="none" w:sz="0" w:space="0" w:color="auto"/>
        <w:right w:val="none" w:sz="0" w:space="0" w:color="auto"/>
      </w:divBdr>
      <w:divsChild>
        <w:div w:id="1713462715">
          <w:marLeft w:val="0"/>
          <w:marRight w:val="0"/>
          <w:marTop w:val="0"/>
          <w:marBottom w:val="0"/>
          <w:divBdr>
            <w:top w:val="none" w:sz="0" w:space="0" w:color="auto"/>
            <w:left w:val="none" w:sz="0" w:space="0" w:color="auto"/>
            <w:bottom w:val="none" w:sz="0" w:space="0" w:color="auto"/>
            <w:right w:val="none" w:sz="0" w:space="0" w:color="auto"/>
          </w:divBdr>
          <w:divsChild>
            <w:div w:id="103241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9111">
      <w:bodyDiv w:val="1"/>
      <w:marLeft w:val="0"/>
      <w:marRight w:val="0"/>
      <w:marTop w:val="0"/>
      <w:marBottom w:val="0"/>
      <w:divBdr>
        <w:top w:val="none" w:sz="0" w:space="0" w:color="auto"/>
        <w:left w:val="none" w:sz="0" w:space="0" w:color="auto"/>
        <w:bottom w:val="none" w:sz="0" w:space="0" w:color="auto"/>
        <w:right w:val="none" w:sz="0" w:space="0" w:color="auto"/>
      </w:divBdr>
    </w:div>
    <w:div w:id="199173359">
      <w:bodyDiv w:val="1"/>
      <w:marLeft w:val="0"/>
      <w:marRight w:val="0"/>
      <w:marTop w:val="0"/>
      <w:marBottom w:val="0"/>
      <w:divBdr>
        <w:top w:val="none" w:sz="0" w:space="0" w:color="auto"/>
        <w:left w:val="none" w:sz="0" w:space="0" w:color="auto"/>
        <w:bottom w:val="none" w:sz="0" w:space="0" w:color="auto"/>
        <w:right w:val="none" w:sz="0" w:space="0" w:color="auto"/>
      </w:divBdr>
    </w:div>
    <w:div w:id="258760199">
      <w:bodyDiv w:val="1"/>
      <w:marLeft w:val="0"/>
      <w:marRight w:val="0"/>
      <w:marTop w:val="0"/>
      <w:marBottom w:val="0"/>
      <w:divBdr>
        <w:top w:val="none" w:sz="0" w:space="0" w:color="auto"/>
        <w:left w:val="none" w:sz="0" w:space="0" w:color="auto"/>
        <w:bottom w:val="none" w:sz="0" w:space="0" w:color="auto"/>
        <w:right w:val="none" w:sz="0" w:space="0" w:color="auto"/>
      </w:divBdr>
    </w:div>
    <w:div w:id="284696980">
      <w:bodyDiv w:val="1"/>
      <w:marLeft w:val="0"/>
      <w:marRight w:val="0"/>
      <w:marTop w:val="0"/>
      <w:marBottom w:val="0"/>
      <w:divBdr>
        <w:top w:val="none" w:sz="0" w:space="0" w:color="auto"/>
        <w:left w:val="none" w:sz="0" w:space="0" w:color="auto"/>
        <w:bottom w:val="none" w:sz="0" w:space="0" w:color="auto"/>
        <w:right w:val="none" w:sz="0" w:space="0" w:color="auto"/>
      </w:divBdr>
    </w:div>
    <w:div w:id="344288669">
      <w:bodyDiv w:val="1"/>
      <w:marLeft w:val="0"/>
      <w:marRight w:val="0"/>
      <w:marTop w:val="0"/>
      <w:marBottom w:val="0"/>
      <w:divBdr>
        <w:top w:val="none" w:sz="0" w:space="0" w:color="auto"/>
        <w:left w:val="none" w:sz="0" w:space="0" w:color="auto"/>
        <w:bottom w:val="none" w:sz="0" w:space="0" w:color="auto"/>
        <w:right w:val="none" w:sz="0" w:space="0" w:color="auto"/>
      </w:divBdr>
    </w:div>
    <w:div w:id="370036730">
      <w:bodyDiv w:val="1"/>
      <w:marLeft w:val="0"/>
      <w:marRight w:val="0"/>
      <w:marTop w:val="0"/>
      <w:marBottom w:val="0"/>
      <w:divBdr>
        <w:top w:val="none" w:sz="0" w:space="0" w:color="auto"/>
        <w:left w:val="none" w:sz="0" w:space="0" w:color="auto"/>
        <w:bottom w:val="none" w:sz="0" w:space="0" w:color="auto"/>
        <w:right w:val="none" w:sz="0" w:space="0" w:color="auto"/>
      </w:divBdr>
    </w:div>
    <w:div w:id="458495657">
      <w:bodyDiv w:val="1"/>
      <w:marLeft w:val="0"/>
      <w:marRight w:val="0"/>
      <w:marTop w:val="0"/>
      <w:marBottom w:val="0"/>
      <w:divBdr>
        <w:top w:val="none" w:sz="0" w:space="0" w:color="auto"/>
        <w:left w:val="none" w:sz="0" w:space="0" w:color="auto"/>
        <w:bottom w:val="none" w:sz="0" w:space="0" w:color="auto"/>
        <w:right w:val="none" w:sz="0" w:space="0" w:color="auto"/>
      </w:divBdr>
      <w:divsChild>
        <w:div w:id="2097435211">
          <w:marLeft w:val="0"/>
          <w:marRight w:val="0"/>
          <w:marTop w:val="0"/>
          <w:marBottom w:val="0"/>
          <w:divBdr>
            <w:top w:val="none" w:sz="0" w:space="0" w:color="auto"/>
            <w:left w:val="none" w:sz="0" w:space="0" w:color="auto"/>
            <w:bottom w:val="none" w:sz="0" w:space="0" w:color="auto"/>
            <w:right w:val="none" w:sz="0" w:space="0" w:color="auto"/>
          </w:divBdr>
          <w:divsChild>
            <w:div w:id="1551454262">
              <w:marLeft w:val="0"/>
              <w:marRight w:val="0"/>
              <w:marTop w:val="0"/>
              <w:marBottom w:val="0"/>
              <w:divBdr>
                <w:top w:val="none" w:sz="0" w:space="0" w:color="auto"/>
                <w:left w:val="none" w:sz="0" w:space="0" w:color="auto"/>
                <w:bottom w:val="none" w:sz="0" w:space="0" w:color="auto"/>
                <w:right w:val="none" w:sz="0" w:space="0" w:color="auto"/>
              </w:divBdr>
            </w:div>
            <w:div w:id="1035500830">
              <w:marLeft w:val="0"/>
              <w:marRight w:val="0"/>
              <w:marTop w:val="0"/>
              <w:marBottom w:val="0"/>
              <w:divBdr>
                <w:top w:val="none" w:sz="0" w:space="0" w:color="auto"/>
                <w:left w:val="none" w:sz="0" w:space="0" w:color="auto"/>
                <w:bottom w:val="none" w:sz="0" w:space="0" w:color="auto"/>
                <w:right w:val="none" w:sz="0" w:space="0" w:color="auto"/>
              </w:divBdr>
            </w:div>
            <w:div w:id="438334401">
              <w:marLeft w:val="0"/>
              <w:marRight w:val="0"/>
              <w:marTop w:val="0"/>
              <w:marBottom w:val="0"/>
              <w:divBdr>
                <w:top w:val="none" w:sz="0" w:space="0" w:color="auto"/>
                <w:left w:val="none" w:sz="0" w:space="0" w:color="auto"/>
                <w:bottom w:val="none" w:sz="0" w:space="0" w:color="auto"/>
                <w:right w:val="none" w:sz="0" w:space="0" w:color="auto"/>
              </w:divBdr>
            </w:div>
            <w:div w:id="1755320299">
              <w:marLeft w:val="0"/>
              <w:marRight w:val="0"/>
              <w:marTop w:val="0"/>
              <w:marBottom w:val="0"/>
              <w:divBdr>
                <w:top w:val="none" w:sz="0" w:space="0" w:color="auto"/>
                <w:left w:val="none" w:sz="0" w:space="0" w:color="auto"/>
                <w:bottom w:val="none" w:sz="0" w:space="0" w:color="auto"/>
                <w:right w:val="none" w:sz="0" w:space="0" w:color="auto"/>
              </w:divBdr>
            </w:div>
            <w:div w:id="883636619">
              <w:marLeft w:val="0"/>
              <w:marRight w:val="0"/>
              <w:marTop w:val="0"/>
              <w:marBottom w:val="0"/>
              <w:divBdr>
                <w:top w:val="none" w:sz="0" w:space="0" w:color="auto"/>
                <w:left w:val="none" w:sz="0" w:space="0" w:color="auto"/>
                <w:bottom w:val="none" w:sz="0" w:space="0" w:color="auto"/>
                <w:right w:val="none" w:sz="0" w:space="0" w:color="auto"/>
              </w:divBdr>
            </w:div>
            <w:div w:id="513611978">
              <w:marLeft w:val="0"/>
              <w:marRight w:val="0"/>
              <w:marTop w:val="0"/>
              <w:marBottom w:val="0"/>
              <w:divBdr>
                <w:top w:val="none" w:sz="0" w:space="0" w:color="auto"/>
                <w:left w:val="none" w:sz="0" w:space="0" w:color="auto"/>
                <w:bottom w:val="none" w:sz="0" w:space="0" w:color="auto"/>
                <w:right w:val="none" w:sz="0" w:space="0" w:color="auto"/>
              </w:divBdr>
            </w:div>
            <w:div w:id="424885171">
              <w:marLeft w:val="0"/>
              <w:marRight w:val="0"/>
              <w:marTop w:val="0"/>
              <w:marBottom w:val="0"/>
              <w:divBdr>
                <w:top w:val="none" w:sz="0" w:space="0" w:color="auto"/>
                <w:left w:val="none" w:sz="0" w:space="0" w:color="auto"/>
                <w:bottom w:val="none" w:sz="0" w:space="0" w:color="auto"/>
                <w:right w:val="none" w:sz="0" w:space="0" w:color="auto"/>
              </w:divBdr>
            </w:div>
            <w:div w:id="1544714241">
              <w:marLeft w:val="0"/>
              <w:marRight w:val="0"/>
              <w:marTop w:val="0"/>
              <w:marBottom w:val="0"/>
              <w:divBdr>
                <w:top w:val="none" w:sz="0" w:space="0" w:color="auto"/>
                <w:left w:val="none" w:sz="0" w:space="0" w:color="auto"/>
                <w:bottom w:val="none" w:sz="0" w:space="0" w:color="auto"/>
                <w:right w:val="none" w:sz="0" w:space="0" w:color="auto"/>
              </w:divBdr>
            </w:div>
            <w:div w:id="1491412173">
              <w:marLeft w:val="0"/>
              <w:marRight w:val="0"/>
              <w:marTop w:val="0"/>
              <w:marBottom w:val="0"/>
              <w:divBdr>
                <w:top w:val="none" w:sz="0" w:space="0" w:color="auto"/>
                <w:left w:val="none" w:sz="0" w:space="0" w:color="auto"/>
                <w:bottom w:val="none" w:sz="0" w:space="0" w:color="auto"/>
                <w:right w:val="none" w:sz="0" w:space="0" w:color="auto"/>
              </w:divBdr>
            </w:div>
            <w:div w:id="1666788483">
              <w:marLeft w:val="0"/>
              <w:marRight w:val="0"/>
              <w:marTop w:val="0"/>
              <w:marBottom w:val="0"/>
              <w:divBdr>
                <w:top w:val="none" w:sz="0" w:space="0" w:color="auto"/>
                <w:left w:val="none" w:sz="0" w:space="0" w:color="auto"/>
                <w:bottom w:val="none" w:sz="0" w:space="0" w:color="auto"/>
                <w:right w:val="none" w:sz="0" w:space="0" w:color="auto"/>
              </w:divBdr>
            </w:div>
            <w:div w:id="7968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49002">
      <w:bodyDiv w:val="1"/>
      <w:marLeft w:val="0"/>
      <w:marRight w:val="0"/>
      <w:marTop w:val="0"/>
      <w:marBottom w:val="0"/>
      <w:divBdr>
        <w:top w:val="none" w:sz="0" w:space="0" w:color="auto"/>
        <w:left w:val="none" w:sz="0" w:space="0" w:color="auto"/>
        <w:bottom w:val="none" w:sz="0" w:space="0" w:color="auto"/>
        <w:right w:val="none" w:sz="0" w:space="0" w:color="auto"/>
      </w:divBdr>
      <w:divsChild>
        <w:div w:id="545147146">
          <w:marLeft w:val="0"/>
          <w:marRight w:val="0"/>
          <w:marTop w:val="0"/>
          <w:marBottom w:val="0"/>
          <w:divBdr>
            <w:top w:val="none" w:sz="0" w:space="0" w:color="auto"/>
            <w:left w:val="none" w:sz="0" w:space="0" w:color="auto"/>
            <w:bottom w:val="none" w:sz="0" w:space="0" w:color="auto"/>
            <w:right w:val="none" w:sz="0" w:space="0" w:color="auto"/>
          </w:divBdr>
          <w:divsChild>
            <w:div w:id="2394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126893">
      <w:bodyDiv w:val="1"/>
      <w:marLeft w:val="0"/>
      <w:marRight w:val="0"/>
      <w:marTop w:val="0"/>
      <w:marBottom w:val="0"/>
      <w:divBdr>
        <w:top w:val="none" w:sz="0" w:space="0" w:color="auto"/>
        <w:left w:val="none" w:sz="0" w:space="0" w:color="auto"/>
        <w:bottom w:val="none" w:sz="0" w:space="0" w:color="auto"/>
        <w:right w:val="none" w:sz="0" w:space="0" w:color="auto"/>
      </w:divBdr>
      <w:divsChild>
        <w:div w:id="1202983898">
          <w:marLeft w:val="0"/>
          <w:marRight w:val="0"/>
          <w:marTop w:val="0"/>
          <w:marBottom w:val="0"/>
          <w:divBdr>
            <w:top w:val="none" w:sz="0" w:space="0" w:color="auto"/>
            <w:left w:val="none" w:sz="0" w:space="0" w:color="auto"/>
            <w:bottom w:val="none" w:sz="0" w:space="0" w:color="auto"/>
            <w:right w:val="none" w:sz="0" w:space="0" w:color="auto"/>
          </w:divBdr>
          <w:divsChild>
            <w:div w:id="504171159">
              <w:marLeft w:val="0"/>
              <w:marRight w:val="0"/>
              <w:marTop w:val="0"/>
              <w:marBottom w:val="0"/>
              <w:divBdr>
                <w:top w:val="none" w:sz="0" w:space="0" w:color="auto"/>
                <w:left w:val="none" w:sz="0" w:space="0" w:color="auto"/>
                <w:bottom w:val="none" w:sz="0" w:space="0" w:color="auto"/>
                <w:right w:val="none" w:sz="0" w:space="0" w:color="auto"/>
              </w:divBdr>
            </w:div>
            <w:div w:id="16213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2506">
      <w:bodyDiv w:val="1"/>
      <w:marLeft w:val="0"/>
      <w:marRight w:val="0"/>
      <w:marTop w:val="0"/>
      <w:marBottom w:val="0"/>
      <w:divBdr>
        <w:top w:val="none" w:sz="0" w:space="0" w:color="auto"/>
        <w:left w:val="none" w:sz="0" w:space="0" w:color="auto"/>
        <w:bottom w:val="none" w:sz="0" w:space="0" w:color="auto"/>
        <w:right w:val="none" w:sz="0" w:space="0" w:color="auto"/>
      </w:divBdr>
    </w:div>
    <w:div w:id="654190530">
      <w:bodyDiv w:val="1"/>
      <w:marLeft w:val="0"/>
      <w:marRight w:val="0"/>
      <w:marTop w:val="0"/>
      <w:marBottom w:val="0"/>
      <w:divBdr>
        <w:top w:val="none" w:sz="0" w:space="0" w:color="auto"/>
        <w:left w:val="none" w:sz="0" w:space="0" w:color="auto"/>
        <w:bottom w:val="none" w:sz="0" w:space="0" w:color="auto"/>
        <w:right w:val="none" w:sz="0" w:space="0" w:color="auto"/>
      </w:divBdr>
    </w:div>
    <w:div w:id="673528910">
      <w:bodyDiv w:val="1"/>
      <w:marLeft w:val="0"/>
      <w:marRight w:val="0"/>
      <w:marTop w:val="0"/>
      <w:marBottom w:val="0"/>
      <w:divBdr>
        <w:top w:val="none" w:sz="0" w:space="0" w:color="auto"/>
        <w:left w:val="none" w:sz="0" w:space="0" w:color="auto"/>
        <w:bottom w:val="none" w:sz="0" w:space="0" w:color="auto"/>
        <w:right w:val="none" w:sz="0" w:space="0" w:color="auto"/>
      </w:divBdr>
    </w:div>
    <w:div w:id="760102917">
      <w:bodyDiv w:val="1"/>
      <w:marLeft w:val="0"/>
      <w:marRight w:val="0"/>
      <w:marTop w:val="0"/>
      <w:marBottom w:val="0"/>
      <w:divBdr>
        <w:top w:val="none" w:sz="0" w:space="0" w:color="auto"/>
        <w:left w:val="none" w:sz="0" w:space="0" w:color="auto"/>
        <w:bottom w:val="none" w:sz="0" w:space="0" w:color="auto"/>
        <w:right w:val="none" w:sz="0" w:space="0" w:color="auto"/>
      </w:divBdr>
    </w:div>
    <w:div w:id="761873729">
      <w:bodyDiv w:val="1"/>
      <w:marLeft w:val="0"/>
      <w:marRight w:val="0"/>
      <w:marTop w:val="0"/>
      <w:marBottom w:val="0"/>
      <w:divBdr>
        <w:top w:val="none" w:sz="0" w:space="0" w:color="auto"/>
        <w:left w:val="none" w:sz="0" w:space="0" w:color="auto"/>
        <w:bottom w:val="none" w:sz="0" w:space="0" w:color="auto"/>
        <w:right w:val="none" w:sz="0" w:space="0" w:color="auto"/>
      </w:divBdr>
      <w:divsChild>
        <w:div w:id="747657473">
          <w:marLeft w:val="0"/>
          <w:marRight w:val="0"/>
          <w:marTop w:val="0"/>
          <w:marBottom w:val="0"/>
          <w:divBdr>
            <w:top w:val="none" w:sz="0" w:space="0" w:color="auto"/>
            <w:left w:val="none" w:sz="0" w:space="0" w:color="auto"/>
            <w:bottom w:val="none" w:sz="0" w:space="0" w:color="auto"/>
            <w:right w:val="none" w:sz="0" w:space="0" w:color="auto"/>
          </w:divBdr>
          <w:divsChild>
            <w:div w:id="111293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48168">
      <w:bodyDiv w:val="1"/>
      <w:marLeft w:val="0"/>
      <w:marRight w:val="0"/>
      <w:marTop w:val="0"/>
      <w:marBottom w:val="0"/>
      <w:divBdr>
        <w:top w:val="none" w:sz="0" w:space="0" w:color="auto"/>
        <w:left w:val="none" w:sz="0" w:space="0" w:color="auto"/>
        <w:bottom w:val="none" w:sz="0" w:space="0" w:color="auto"/>
        <w:right w:val="none" w:sz="0" w:space="0" w:color="auto"/>
      </w:divBdr>
      <w:divsChild>
        <w:div w:id="131991053">
          <w:marLeft w:val="0"/>
          <w:marRight w:val="0"/>
          <w:marTop w:val="0"/>
          <w:marBottom w:val="0"/>
          <w:divBdr>
            <w:top w:val="none" w:sz="0" w:space="0" w:color="auto"/>
            <w:left w:val="none" w:sz="0" w:space="0" w:color="auto"/>
            <w:bottom w:val="none" w:sz="0" w:space="0" w:color="auto"/>
            <w:right w:val="none" w:sz="0" w:space="0" w:color="auto"/>
          </w:divBdr>
          <w:divsChild>
            <w:div w:id="2015759512">
              <w:marLeft w:val="0"/>
              <w:marRight w:val="0"/>
              <w:marTop w:val="0"/>
              <w:marBottom w:val="0"/>
              <w:divBdr>
                <w:top w:val="none" w:sz="0" w:space="0" w:color="auto"/>
                <w:left w:val="none" w:sz="0" w:space="0" w:color="auto"/>
                <w:bottom w:val="none" w:sz="0" w:space="0" w:color="auto"/>
                <w:right w:val="none" w:sz="0" w:space="0" w:color="auto"/>
              </w:divBdr>
            </w:div>
            <w:div w:id="947349475">
              <w:marLeft w:val="0"/>
              <w:marRight w:val="0"/>
              <w:marTop w:val="0"/>
              <w:marBottom w:val="0"/>
              <w:divBdr>
                <w:top w:val="none" w:sz="0" w:space="0" w:color="auto"/>
                <w:left w:val="none" w:sz="0" w:space="0" w:color="auto"/>
                <w:bottom w:val="none" w:sz="0" w:space="0" w:color="auto"/>
                <w:right w:val="none" w:sz="0" w:space="0" w:color="auto"/>
              </w:divBdr>
            </w:div>
            <w:div w:id="189295342">
              <w:marLeft w:val="0"/>
              <w:marRight w:val="0"/>
              <w:marTop w:val="0"/>
              <w:marBottom w:val="0"/>
              <w:divBdr>
                <w:top w:val="none" w:sz="0" w:space="0" w:color="auto"/>
                <w:left w:val="none" w:sz="0" w:space="0" w:color="auto"/>
                <w:bottom w:val="none" w:sz="0" w:space="0" w:color="auto"/>
                <w:right w:val="none" w:sz="0" w:space="0" w:color="auto"/>
              </w:divBdr>
            </w:div>
            <w:div w:id="1692220542">
              <w:marLeft w:val="0"/>
              <w:marRight w:val="0"/>
              <w:marTop w:val="0"/>
              <w:marBottom w:val="0"/>
              <w:divBdr>
                <w:top w:val="none" w:sz="0" w:space="0" w:color="auto"/>
                <w:left w:val="none" w:sz="0" w:space="0" w:color="auto"/>
                <w:bottom w:val="none" w:sz="0" w:space="0" w:color="auto"/>
                <w:right w:val="none" w:sz="0" w:space="0" w:color="auto"/>
              </w:divBdr>
            </w:div>
            <w:div w:id="1133475924">
              <w:marLeft w:val="0"/>
              <w:marRight w:val="0"/>
              <w:marTop w:val="0"/>
              <w:marBottom w:val="0"/>
              <w:divBdr>
                <w:top w:val="none" w:sz="0" w:space="0" w:color="auto"/>
                <w:left w:val="none" w:sz="0" w:space="0" w:color="auto"/>
                <w:bottom w:val="none" w:sz="0" w:space="0" w:color="auto"/>
                <w:right w:val="none" w:sz="0" w:space="0" w:color="auto"/>
              </w:divBdr>
            </w:div>
            <w:div w:id="1739327089">
              <w:marLeft w:val="0"/>
              <w:marRight w:val="0"/>
              <w:marTop w:val="0"/>
              <w:marBottom w:val="0"/>
              <w:divBdr>
                <w:top w:val="none" w:sz="0" w:space="0" w:color="auto"/>
                <w:left w:val="none" w:sz="0" w:space="0" w:color="auto"/>
                <w:bottom w:val="none" w:sz="0" w:space="0" w:color="auto"/>
                <w:right w:val="none" w:sz="0" w:space="0" w:color="auto"/>
              </w:divBdr>
            </w:div>
            <w:div w:id="385684519">
              <w:marLeft w:val="0"/>
              <w:marRight w:val="0"/>
              <w:marTop w:val="0"/>
              <w:marBottom w:val="0"/>
              <w:divBdr>
                <w:top w:val="none" w:sz="0" w:space="0" w:color="auto"/>
                <w:left w:val="none" w:sz="0" w:space="0" w:color="auto"/>
                <w:bottom w:val="none" w:sz="0" w:space="0" w:color="auto"/>
                <w:right w:val="none" w:sz="0" w:space="0" w:color="auto"/>
              </w:divBdr>
            </w:div>
            <w:div w:id="428745095">
              <w:marLeft w:val="0"/>
              <w:marRight w:val="0"/>
              <w:marTop w:val="0"/>
              <w:marBottom w:val="0"/>
              <w:divBdr>
                <w:top w:val="none" w:sz="0" w:space="0" w:color="auto"/>
                <w:left w:val="none" w:sz="0" w:space="0" w:color="auto"/>
                <w:bottom w:val="none" w:sz="0" w:space="0" w:color="auto"/>
                <w:right w:val="none" w:sz="0" w:space="0" w:color="auto"/>
              </w:divBdr>
            </w:div>
            <w:div w:id="1272786092">
              <w:marLeft w:val="0"/>
              <w:marRight w:val="0"/>
              <w:marTop w:val="0"/>
              <w:marBottom w:val="0"/>
              <w:divBdr>
                <w:top w:val="none" w:sz="0" w:space="0" w:color="auto"/>
                <w:left w:val="none" w:sz="0" w:space="0" w:color="auto"/>
                <w:bottom w:val="none" w:sz="0" w:space="0" w:color="auto"/>
                <w:right w:val="none" w:sz="0" w:space="0" w:color="auto"/>
              </w:divBdr>
            </w:div>
            <w:div w:id="1376540558">
              <w:marLeft w:val="0"/>
              <w:marRight w:val="0"/>
              <w:marTop w:val="0"/>
              <w:marBottom w:val="0"/>
              <w:divBdr>
                <w:top w:val="none" w:sz="0" w:space="0" w:color="auto"/>
                <w:left w:val="none" w:sz="0" w:space="0" w:color="auto"/>
                <w:bottom w:val="none" w:sz="0" w:space="0" w:color="auto"/>
                <w:right w:val="none" w:sz="0" w:space="0" w:color="auto"/>
              </w:divBdr>
            </w:div>
            <w:div w:id="23313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65945">
      <w:bodyDiv w:val="1"/>
      <w:marLeft w:val="0"/>
      <w:marRight w:val="0"/>
      <w:marTop w:val="0"/>
      <w:marBottom w:val="0"/>
      <w:divBdr>
        <w:top w:val="none" w:sz="0" w:space="0" w:color="auto"/>
        <w:left w:val="none" w:sz="0" w:space="0" w:color="auto"/>
        <w:bottom w:val="none" w:sz="0" w:space="0" w:color="auto"/>
        <w:right w:val="none" w:sz="0" w:space="0" w:color="auto"/>
      </w:divBdr>
      <w:divsChild>
        <w:div w:id="1367560916">
          <w:marLeft w:val="0"/>
          <w:marRight w:val="0"/>
          <w:marTop w:val="0"/>
          <w:marBottom w:val="0"/>
          <w:divBdr>
            <w:top w:val="none" w:sz="0" w:space="0" w:color="auto"/>
            <w:left w:val="none" w:sz="0" w:space="0" w:color="auto"/>
            <w:bottom w:val="none" w:sz="0" w:space="0" w:color="auto"/>
            <w:right w:val="none" w:sz="0" w:space="0" w:color="auto"/>
          </w:divBdr>
          <w:divsChild>
            <w:div w:id="1866094780">
              <w:marLeft w:val="0"/>
              <w:marRight w:val="0"/>
              <w:marTop w:val="0"/>
              <w:marBottom w:val="0"/>
              <w:divBdr>
                <w:top w:val="none" w:sz="0" w:space="0" w:color="auto"/>
                <w:left w:val="none" w:sz="0" w:space="0" w:color="auto"/>
                <w:bottom w:val="none" w:sz="0" w:space="0" w:color="auto"/>
                <w:right w:val="none" w:sz="0" w:space="0" w:color="auto"/>
              </w:divBdr>
            </w:div>
            <w:div w:id="1175804179">
              <w:marLeft w:val="0"/>
              <w:marRight w:val="0"/>
              <w:marTop w:val="0"/>
              <w:marBottom w:val="0"/>
              <w:divBdr>
                <w:top w:val="none" w:sz="0" w:space="0" w:color="auto"/>
                <w:left w:val="none" w:sz="0" w:space="0" w:color="auto"/>
                <w:bottom w:val="none" w:sz="0" w:space="0" w:color="auto"/>
                <w:right w:val="none" w:sz="0" w:space="0" w:color="auto"/>
              </w:divBdr>
            </w:div>
            <w:div w:id="1281568220">
              <w:marLeft w:val="0"/>
              <w:marRight w:val="0"/>
              <w:marTop w:val="0"/>
              <w:marBottom w:val="0"/>
              <w:divBdr>
                <w:top w:val="none" w:sz="0" w:space="0" w:color="auto"/>
                <w:left w:val="none" w:sz="0" w:space="0" w:color="auto"/>
                <w:bottom w:val="none" w:sz="0" w:space="0" w:color="auto"/>
                <w:right w:val="none" w:sz="0" w:space="0" w:color="auto"/>
              </w:divBdr>
            </w:div>
            <w:div w:id="1641110253">
              <w:marLeft w:val="0"/>
              <w:marRight w:val="0"/>
              <w:marTop w:val="0"/>
              <w:marBottom w:val="0"/>
              <w:divBdr>
                <w:top w:val="none" w:sz="0" w:space="0" w:color="auto"/>
                <w:left w:val="none" w:sz="0" w:space="0" w:color="auto"/>
                <w:bottom w:val="none" w:sz="0" w:space="0" w:color="auto"/>
                <w:right w:val="none" w:sz="0" w:space="0" w:color="auto"/>
              </w:divBdr>
            </w:div>
            <w:div w:id="1682124868">
              <w:marLeft w:val="0"/>
              <w:marRight w:val="0"/>
              <w:marTop w:val="0"/>
              <w:marBottom w:val="0"/>
              <w:divBdr>
                <w:top w:val="none" w:sz="0" w:space="0" w:color="auto"/>
                <w:left w:val="none" w:sz="0" w:space="0" w:color="auto"/>
                <w:bottom w:val="none" w:sz="0" w:space="0" w:color="auto"/>
                <w:right w:val="none" w:sz="0" w:space="0" w:color="auto"/>
              </w:divBdr>
            </w:div>
            <w:div w:id="1066143087">
              <w:marLeft w:val="0"/>
              <w:marRight w:val="0"/>
              <w:marTop w:val="0"/>
              <w:marBottom w:val="0"/>
              <w:divBdr>
                <w:top w:val="none" w:sz="0" w:space="0" w:color="auto"/>
                <w:left w:val="none" w:sz="0" w:space="0" w:color="auto"/>
                <w:bottom w:val="none" w:sz="0" w:space="0" w:color="auto"/>
                <w:right w:val="none" w:sz="0" w:space="0" w:color="auto"/>
              </w:divBdr>
            </w:div>
            <w:div w:id="1823811691">
              <w:marLeft w:val="0"/>
              <w:marRight w:val="0"/>
              <w:marTop w:val="0"/>
              <w:marBottom w:val="0"/>
              <w:divBdr>
                <w:top w:val="none" w:sz="0" w:space="0" w:color="auto"/>
                <w:left w:val="none" w:sz="0" w:space="0" w:color="auto"/>
                <w:bottom w:val="none" w:sz="0" w:space="0" w:color="auto"/>
                <w:right w:val="none" w:sz="0" w:space="0" w:color="auto"/>
              </w:divBdr>
            </w:div>
            <w:div w:id="716977769">
              <w:marLeft w:val="0"/>
              <w:marRight w:val="0"/>
              <w:marTop w:val="0"/>
              <w:marBottom w:val="0"/>
              <w:divBdr>
                <w:top w:val="none" w:sz="0" w:space="0" w:color="auto"/>
                <w:left w:val="none" w:sz="0" w:space="0" w:color="auto"/>
                <w:bottom w:val="none" w:sz="0" w:space="0" w:color="auto"/>
                <w:right w:val="none" w:sz="0" w:space="0" w:color="auto"/>
              </w:divBdr>
            </w:div>
            <w:div w:id="1829781775">
              <w:marLeft w:val="0"/>
              <w:marRight w:val="0"/>
              <w:marTop w:val="0"/>
              <w:marBottom w:val="0"/>
              <w:divBdr>
                <w:top w:val="none" w:sz="0" w:space="0" w:color="auto"/>
                <w:left w:val="none" w:sz="0" w:space="0" w:color="auto"/>
                <w:bottom w:val="none" w:sz="0" w:space="0" w:color="auto"/>
                <w:right w:val="none" w:sz="0" w:space="0" w:color="auto"/>
              </w:divBdr>
            </w:div>
            <w:div w:id="1761370185">
              <w:marLeft w:val="0"/>
              <w:marRight w:val="0"/>
              <w:marTop w:val="0"/>
              <w:marBottom w:val="0"/>
              <w:divBdr>
                <w:top w:val="none" w:sz="0" w:space="0" w:color="auto"/>
                <w:left w:val="none" w:sz="0" w:space="0" w:color="auto"/>
                <w:bottom w:val="none" w:sz="0" w:space="0" w:color="auto"/>
                <w:right w:val="none" w:sz="0" w:space="0" w:color="auto"/>
              </w:divBdr>
            </w:div>
            <w:div w:id="168632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284589">
      <w:bodyDiv w:val="1"/>
      <w:marLeft w:val="0"/>
      <w:marRight w:val="0"/>
      <w:marTop w:val="0"/>
      <w:marBottom w:val="0"/>
      <w:divBdr>
        <w:top w:val="none" w:sz="0" w:space="0" w:color="auto"/>
        <w:left w:val="none" w:sz="0" w:space="0" w:color="auto"/>
        <w:bottom w:val="none" w:sz="0" w:space="0" w:color="auto"/>
        <w:right w:val="none" w:sz="0" w:space="0" w:color="auto"/>
      </w:divBdr>
      <w:divsChild>
        <w:div w:id="545411636">
          <w:marLeft w:val="0"/>
          <w:marRight w:val="0"/>
          <w:marTop w:val="0"/>
          <w:marBottom w:val="0"/>
          <w:divBdr>
            <w:top w:val="none" w:sz="0" w:space="0" w:color="auto"/>
            <w:left w:val="none" w:sz="0" w:space="0" w:color="auto"/>
            <w:bottom w:val="none" w:sz="0" w:space="0" w:color="auto"/>
            <w:right w:val="none" w:sz="0" w:space="0" w:color="auto"/>
          </w:divBdr>
          <w:divsChild>
            <w:div w:id="754866074">
              <w:marLeft w:val="0"/>
              <w:marRight w:val="0"/>
              <w:marTop w:val="0"/>
              <w:marBottom w:val="0"/>
              <w:divBdr>
                <w:top w:val="none" w:sz="0" w:space="0" w:color="auto"/>
                <w:left w:val="none" w:sz="0" w:space="0" w:color="auto"/>
                <w:bottom w:val="none" w:sz="0" w:space="0" w:color="auto"/>
                <w:right w:val="none" w:sz="0" w:space="0" w:color="auto"/>
              </w:divBdr>
            </w:div>
            <w:div w:id="1375471397">
              <w:marLeft w:val="0"/>
              <w:marRight w:val="0"/>
              <w:marTop w:val="0"/>
              <w:marBottom w:val="0"/>
              <w:divBdr>
                <w:top w:val="none" w:sz="0" w:space="0" w:color="auto"/>
                <w:left w:val="none" w:sz="0" w:space="0" w:color="auto"/>
                <w:bottom w:val="none" w:sz="0" w:space="0" w:color="auto"/>
                <w:right w:val="none" w:sz="0" w:space="0" w:color="auto"/>
              </w:divBdr>
            </w:div>
            <w:div w:id="36274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4355">
      <w:bodyDiv w:val="1"/>
      <w:marLeft w:val="0"/>
      <w:marRight w:val="0"/>
      <w:marTop w:val="0"/>
      <w:marBottom w:val="0"/>
      <w:divBdr>
        <w:top w:val="none" w:sz="0" w:space="0" w:color="auto"/>
        <w:left w:val="none" w:sz="0" w:space="0" w:color="auto"/>
        <w:bottom w:val="none" w:sz="0" w:space="0" w:color="auto"/>
        <w:right w:val="none" w:sz="0" w:space="0" w:color="auto"/>
      </w:divBdr>
    </w:div>
    <w:div w:id="1069428602">
      <w:bodyDiv w:val="1"/>
      <w:marLeft w:val="0"/>
      <w:marRight w:val="0"/>
      <w:marTop w:val="0"/>
      <w:marBottom w:val="0"/>
      <w:divBdr>
        <w:top w:val="none" w:sz="0" w:space="0" w:color="auto"/>
        <w:left w:val="none" w:sz="0" w:space="0" w:color="auto"/>
        <w:bottom w:val="none" w:sz="0" w:space="0" w:color="auto"/>
        <w:right w:val="none" w:sz="0" w:space="0" w:color="auto"/>
      </w:divBdr>
      <w:divsChild>
        <w:div w:id="784159241">
          <w:marLeft w:val="0"/>
          <w:marRight w:val="0"/>
          <w:marTop w:val="0"/>
          <w:marBottom w:val="0"/>
          <w:divBdr>
            <w:top w:val="none" w:sz="0" w:space="0" w:color="auto"/>
            <w:left w:val="none" w:sz="0" w:space="0" w:color="auto"/>
            <w:bottom w:val="none" w:sz="0" w:space="0" w:color="auto"/>
            <w:right w:val="none" w:sz="0" w:space="0" w:color="auto"/>
          </w:divBdr>
          <w:divsChild>
            <w:div w:id="50856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03078">
      <w:bodyDiv w:val="1"/>
      <w:marLeft w:val="0"/>
      <w:marRight w:val="0"/>
      <w:marTop w:val="0"/>
      <w:marBottom w:val="0"/>
      <w:divBdr>
        <w:top w:val="none" w:sz="0" w:space="0" w:color="auto"/>
        <w:left w:val="none" w:sz="0" w:space="0" w:color="auto"/>
        <w:bottom w:val="none" w:sz="0" w:space="0" w:color="auto"/>
        <w:right w:val="none" w:sz="0" w:space="0" w:color="auto"/>
      </w:divBdr>
      <w:divsChild>
        <w:div w:id="139735872">
          <w:marLeft w:val="0"/>
          <w:marRight w:val="0"/>
          <w:marTop w:val="0"/>
          <w:marBottom w:val="0"/>
          <w:divBdr>
            <w:top w:val="none" w:sz="0" w:space="0" w:color="auto"/>
            <w:left w:val="none" w:sz="0" w:space="0" w:color="auto"/>
            <w:bottom w:val="none" w:sz="0" w:space="0" w:color="auto"/>
            <w:right w:val="none" w:sz="0" w:space="0" w:color="auto"/>
          </w:divBdr>
          <w:divsChild>
            <w:div w:id="143767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26352">
      <w:bodyDiv w:val="1"/>
      <w:marLeft w:val="0"/>
      <w:marRight w:val="0"/>
      <w:marTop w:val="0"/>
      <w:marBottom w:val="0"/>
      <w:divBdr>
        <w:top w:val="none" w:sz="0" w:space="0" w:color="auto"/>
        <w:left w:val="none" w:sz="0" w:space="0" w:color="auto"/>
        <w:bottom w:val="none" w:sz="0" w:space="0" w:color="auto"/>
        <w:right w:val="none" w:sz="0" w:space="0" w:color="auto"/>
      </w:divBdr>
      <w:divsChild>
        <w:div w:id="992611107">
          <w:marLeft w:val="0"/>
          <w:marRight w:val="0"/>
          <w:marTop w:val="0"/>
          <w:marBottom w:val="0"/>
          <w:divBdr>
            <w:top w:val="none" w:sz="0" w:space="0" w:color="auto"/>
            <w:left w:val="none" w:sz="0" w:space="0" w:color="auto"/>
            <w:bottom w:val="none" w:sz="0" w:space="0" w:color="auto"/>
            <w:right w:val="none" w:sz="0" w:space="0" w:color="auto"/>
          </w:divBdr>
          <w:divsChild>
            <w:div w:id="1879511610">
              <w:marLeft w:val="0"/>
              <w:marRight w:val="0"/>
              <w:marTop w:val="0"/>
              <w:marBottom w:val="0"/>
              <w:divBdr>
                <w:top w:val="none" w:sz="0" w:space="0" w:color="auto"/>
                <w:left w:val="none" w:sz="0" w:space="0" w:color="auto"/>
                <w:bottom w:val="none" w:sz="0" w:space="0" w:color="auto"/>
                <w:right w:val="none" w:sz="0" w:space="0" w:color="auto"/>
              </w:divBdr>
            </w:div>
            <w:div w:id="1378235075">
              <w:marLeft w:val="0"/>
              <w:marRight w:val="0"/>
              <w:marTop w:val="0"/>
              <w:marBottom w:val="0"/>
              <w:divBdr>
                <w:top w:val="none" w:sz="0" w:space="0" w:color="auto"/>
                <w:left w:val="none" w:sz="0" w:space="0" w:color="auto"/>
                <w:bottom w:val="none" w:sz="0" w:space="0" w:color="auto"/>
                <w:right w:val="none" w:sz="0" w:space="0" w:color="auto"/>
              </w:divBdr>
            </w:div>
            <w:div w:id="1915505960">
              <w:marLeft w:val="0"/>
              <w:marRight w:val="0"/>
              <w:marTop w:val="0"/>
              <w:marBottom w:val="0"/>
              <w:divBdr>
                <w:top w:val="none" w:sz="0" w:space="0" w:color="auto"/>
                <w:left w:val="none" w:sz="0" w:space="0" w:color="auto"/>
                <w:bottom w:val="none" w:sz="0" w:space="0" w:color="auto"/>
                <w:right w:val="none" w:sz="0" w:space="0" w:color="auto"/>
              </w:divBdr>
            </w:div>
            <w:div w:id="430013454">
              <w:marLeft w:val="0"/>
              <w:marRight w:val="0"/>
              <w:marTop w:val="0"/>
              <w:marBottom w:val="0"/>
              <w:divBdr>
                <w:top w:val="none" w:sz="0" w:space="0" w:color="auto"/>
                <w:left w:val="none" w:sz="0" w:space="0" w:color="auto"/>
                <w:bottom w:val="none" w:sz="0" w:space="0" w:color="auto"/>
                <w:right w:val="none" w:sz="0" w:space="0" w:color="auto"/>
              </w:divBdr>
            </w:div>
            <w:div w:id="1371688598">
              <w:marLeft w:val="0"/>
              <w:marRight w:val="0"/>
              <w:marTop w:val="0"/>
              <w:marBottom w:val="0"/>
              <w:divBdr>
                <w:top w:val="none" w:sz="0" w:space="0" w:color="auto"/>
                <w:left w:val="none" w:sz="0" w:space="0" w:color="auto"/>
                <w:bottom w:val="none" w:sz="0" w:space="0" w:color="auto"/>
                <w:right w:val="none" w:sz="0" w:space="0" w:color="auto"/>
              </w:divBdr>
            </w:div>
            <w:div w:id="14692061">
              <w:marLeft w:val="0"/>
              <w:marRight w:val="0"/>
              <w:marTop w:val="0"/>
              <w:marBottom w:val="0"/>
              <w:divBdr>
                <w:top w:val="none" w:sz="0" w:space="0" w:color="auto"/>
                <w:left w:val="none" w:sz="0" w:space="0" w:color="auto"/>
                <w:bottom w:val="none" w:sz="0" w:space="0" w:color="auto"/>
                <w:right w:val="none" w:sz="0" w:space="0" w:color="auto"/>
              </w:divBdr>
            </w:div>
            <w:div w:id="2007978356">
              <w:marLeft w:val="0"/>
              <w:marRight w:val="0"/>
              <w:marTop w:val="0"/>
              <w:marBottom w:val="0"/>
              <w:divBdr>
                <w:top w:val="none" w:sz="0" w:space="0" w:color="auto"/>
                <w:left w:val="none" w:sz="0" w:space="0" w:color="auto"/>
                <w:bottom w:val="none" w:sz="0" w:space="0" w:color="auto"/>
                <w:right w:val="none" w:sz="0" w:space="0" w:color="auto"/>
              </w:divBdr>
            </w:div>
            <w:div w:id="2019111492">
              <w:marLeft w:val="0"/>
              <w:marRight w:val="0"/>
              <w:marTop w:val="0"/>
              <w:marBottom w:val="0"/>
              <w:divBdr>
                <w:top w:val="none" w:sz="0" w:space="0" w:color="auto"/>
                <w:left w:val="none" w:sz="0" w:space="0" w:color="auto"/>
                <w:bottom w:val="none" w:sz="0" w:space="0" w:color="auto"/>
                <w:right w:val="none" w:sz="0" w:space="0" w:color="auto"/>
              </w:divBdr>
            </w:div>
            <w:div w:id="1986156133">
              <w:marLeft w:val="0"/>
              <w:marRight w:val="0"/>
              <w:marTop w:val="0"/>
              <w:marBottom w:val="0"/>
              <w:divBdr>
                <w:top w:val="none" w:sz="0" w:space="0" w:color="auto"/>
                <w:left w:val="none" w:sz="0" w:space="0" w:color="auto"/>
                <w:bottom w:val="none" w:sz="0" w:space="0" w:color="auto"/>
                <w:right w:val="none" w:sz="0" w:space="0" w:color="auto"/>
              </w:divBdr>
            </w:div>
            <w:div w:id="359476134">
              <w:marLeft w:val="0"/>
              <w:marRight w:val="0"/>
              <w:marTop w:val="0"/>
              <w:marBottom w:val="0"/>
              <w:divBdr>
                <w:top w:val="none" w:sz="0" w:space="0" w:color="auto"/>
                <w:left w:val="none" w:sz="0" w:space="0" w:color="auto"/>
                <w:bottom w:val="none" w:sz="0" w:space="0" w:color="auto"/>
                <w:right w:val="none" w:sz="0" w:space="0" w:color="auto"/>
              </w:divBdr>
            </w:div>
            <w:div w:id="135800987">
              <w:marLeft w:val="0"/>
              <w:marRight w:val="0"/>
              <w:marTop w:val="0"/>
              <w:marBottom w:val="0"/>
              <w:divBdr>
                <w:top w:val="none" w:sz="0" w:space="0" w:color="auto"/>
                <w:left w:val="none" w:sz="0" w:space="0" w:color="auto"/>
                <w:bottom w:val="none" w:sz="0" w:space="0" w:color="auto"/>
                <w:right w:val="none" w:sz="0" w:space="0" w:color="auto"/>
              </w:divBdr>
            </w:div>
            <w:div w:id="1767996459">
              <w:marLeft w:val="0"/>
              <w:marRight w:val="0"/>
              <w:marTop w:val="0"/>
              <w:marBottom w:val="0"/>
              <w:divBdr>
                <w:top w:val="none" w:sz="0" w:space="0" w:color="auto"/>
                <w:left w:val="none" w:sz="0" w:space="0" w:color="auto"/>
                <w:bottom w:val="none" w:sz="0" w:space="0" w:color="auto"/>
                <w:right w:val="none" w:sz="0" w:space="0" w:color="auto"/>
              </w:divBdr>
            </w:div>
            <w:div w:id="694648490">
              <w:marLeft w:val="0"/>
              <w:marRight w:val="0"/>
              <w:marTop w:val="0"/>
              <w:marBottom w:val="0"/>
              <w:divBdr>
                <w:top w:val="none" w:sz="0" w:space="0" w:color="auto"/>
                <w:left w:val="none" w:sz="0" w:space="0" w:color="auto"/>
                <w:bottom w:val="none" w:sz="0" w:space="0" w:color="auto"/>
                <w:right w:val="none" w:sz="0" w:space="0" w:color="auto"/>
              </w:divBdr>
            </w:div>
            <w:div w:id="1678922852">
              <w:marLeft w:val="0"/>
              <w:marRight w:val="0"/>
              <w:marTop w:val="0"/>
              <w:marBottom w:val="0"/>
              <w:divBdr>
                <w:top w:val="none" w:sz="0" w:space="0" w:color="auto"/>
                <w:left w:val="none" w:sz="0" w:space="0" w:color="auto"/>
                <w:bottom w:val="none" w:sz="0" w:space="0" w:color="auto"/>
                <w:right w:val="none" w:sz="0" w:space="0" w:color="auto"/>
              </w:divBdr>
            </w:div>
            <w:div w:id="374038721">
              <w:marLeft w:val="0"/>
              <w:marRight w:val="0"/>
              <w:marTop w:val="0"/>
              <w:marBottom w:val="0"/>
              <w:divBdr>
                <w:top w:val="none" w:sz="0" w:space="0" w:color="auto"/>
                <w:left w:val="none" w:sz="0" w:space="0" w:color="auto"/>
                <w:bottom w:val="none" w:sz="0" w:space="0" w:color="auto"/>
                <w:right w:val="none" w:sz="0" w:space="0" w:color="auto"/>
              </w:divBdr>
            </w:div>
            <w:div w:id="1739353385">
              <w:marLeft w:val="0"/>
              <w:marRight w:val="0"/>
              <w:marTop w:val="0"/>
              <w:marBottom w:val="0"/>
              <w:divBdr>
                <w:top w:val="none" w:sz="0" w:space="0" w:color="auto"/>
                <w:left w:val="none" w:sz="0" w:space="0" w:color="auto"/>
                <w:bottom w:val="none" w:sz="0" w:space="0" w:color="auto"/>
                <w:right w:val="none" w:sz="0" w:space="0" w:color="auto"/>
              </w:divBdr>
            </w:div>
            <w:div w:id="1582717020">
              <w:marLeft w:val="0"/>
              <w:marRight w:val="0"/>
              <w:marTop w:val="0"/>
              <w:marBottom w:val="0"/>
              <w:divBdr>
                <w:top w:val="none" w:sz="0" w:space="0" w:color="auto"/>
                <w:left w:val="none" w:sz="0" w:space="0" w:color="auto"/>
                <w:bottom w:val="none" w:sz="0" w:space="0" w:color="auto"/>
                <w:right w:val="none" w:sz="0" w:space="0" w:color="auto"/>
              </w:divBdr>
            </w:div>
            <w:div w:id="1887594896">
              <w:marLeft w:val="0"/>
              <w:marRight w:val="0"/>
              <w:marTop w:val="0"/>
              <w:marBottom w:val="0"/>
              <w:divBdr>
                <w:top w:val="none" w:sz="0" w:space="0" w:color="auto"/>
                <w:left w:val="none" w:sz="0" w:space="0" w:color="auto"/>
                <w:bottom w:val="none" w:sz="0" w:space="0" w:color="auto"/>
                <w:right w:val="none" w:sz="0" w:space="0" w:color="auto"/>
              </w:divBdr>
            </w:div>
            <w:div w:id="1428428623">
              <w:marLeft w:val="0"/>
              <w:marRight w:val="0"/>
              <w:marTop w:val="0"/>
              <w:marBottom w:val="0"/>
              <w:divBdr>
                <w:top w:val="none" w:sz="0" w:space="0" w:color="auto"/>
                <w:left w:val="none" w:sz="0" w:space="0" w:color="auto"/>
                <w:bottom w:val="none" w:sz="0" w:space="0" w:color="auto"/>
                <w:right w:val="none" w:sz="0" w:space="0" w:color="auto"/>
              </w:divBdr>
            </w:div>
            <w:div w:id="1256862978">
              <w:marLeft w:val="0"/>
              <w:marRight w:val="0"/>
              <w:marTop w:val="0"/>
              <w:marBottom w:val="0"/>
              <w:divBdr>
                <w:top w:val="none" w:sz="0" w:space="0" w:color="auto"/>
                <w:left w:val="none" w:sz="0" w:space="0" w:color="auto"/>
                <w:bottom w:val="none" w:sz="0" w:space="0" w:color="auto"/>
                <w:right w:val="none" w:sz="0" w:space="0" w:color="auto"/>
              </w:divBdr>
            </w:div>
            <w:div w:id="734476931">
              <w:marLeft w:val="0"/>
              <w:marRight w:val="0"/>
              <w:marTop w:val="0"/>
              <w:marBottom w:val="0"/>
              <w:divBdr>
                <w:top w:val="none" w:sz="0" w:space="0" w:color="auto"/>
                <w:left w:val="none" w:sz="0" w:space="0" w:color="auto"/>
                <w:bottom w:val="none" w:sz="0" w:space="0" w:color="auto"/>
                <w:right w:val="none" w:sz="0" w:space="0" w:color="auto"/>
              </w:divBdr>
            </w:div>
            <w:div w:id="1139998723">
              <w:marLeft w:val="0"/>
              <w:marRight w:val="0"/>
              <w:marTop w:val="0"/>
              <w:marBottom w:val="0"/>
              <w:divBdr>
                <w:top w:val="none" w:sz="0" w:space="0" w:color="auto"/>
                <w:left w:val="none" w:sz="0" w:space="0" w:color="auto"/>
                <w:bottom w:val="none" w:sz="0" w:space="0" w:color="auto"/>
                <w:right w:val="none" w:sz="0" w:space="0" w:color="auto"/>
              </w:divBdr>
            </w:div>
            <w:div w:id="2099327221">
              <w:marLeft w:val="0"/>
              <w:marRight w:val="0"/>
              <w:marTop w:val="0"/>
              <w:marBottom w:val="0"/>
              <w:divBdr>
                <w:top w:val="none" w:sz="0" w:space="0" w:color="auto"/>
                <w:left w:val="none" w:sz="0" w:space="0" w:color="auto"/>
                <w:bottom w:val="none" w:sz="0" w:space="0" w:color="auto"/>
                <w:right w:val="none" w:sz="0" w:space="0" w:color="auto"/>
              </w:divBdr>
            </w:div>
            <w:div w:id="1057751955">
              <w:marLeft w:val="0"/>
              <w:marRight w:val="0"/>
              <w:marTop w:val="0"/>
              <w:marBottom w:val="0"/>
              <w:divBdr>
                <w:top w:val="none" w:sz="0" w:space="0" w:color="auto"/>
                <w:left w:val="none" w:sz="0" w:space="0" w:color="auto"/>
                <w:bottom w:val="none" w:sz="0" w:space="0" w:color="auto"/>
                <w:right w:val="none" w:sz="0" w:space="0" w:color="auto"/>
              </w:divBdr>
            </w:div>
            <w:div w:id="839931199">
              <w:marLeft w:val="0"/>
              <w:marRight w:val="0"/>
              <w:marTop w:val="0"/>
              <w:marBottom w:val="0"/>
              <w:divBdr>
                <w:top w:val="none" w:sz="0" w:space="0" w:color="auto"/>
                <w:left w:val="none" w:sz="0" w:space="0" w:color="auto"/>
                <w:bottom w:val="none" w:sz="0" w:space="0" w:color="auto"/>
                <w:right w:val="none" w:sz="0" w:space="0" w:color="auto"/>
              </w:divBdr>
            </w:div>
            <w:div w:id="1691950147">
              <w:marLeft w:val="0"/>
              <w:marRight w:val="0"/>
              <w:marTop w:val="0"/>
              <w:marBottom w:val="0"/>
              <w:divBdr>
                <w:top w:val="none" w:sz="0" w:space="0" w:color="auto"/>
                <w:left w:val="none" w:sz="0" w:space="0" w:color="auto"/>
                <w:bottom w:val="none" w:sz="0" w:space="0" w:color="auto"/>
                <w:right w:val="none" w:sz="0" w:space="0" w:color="auto"/>
              </w:divBdr>
            </w:div>
            <w:div w:id="1096823230">
              <w:marLeft w:val="0"/>
              <w:marRight w:val="0"/>
              <w:marTop w:val="0"/>
              <w:marBottom w:val="0"/>
              <w:divBdr>
                <w:top w:val="none" w:sz="0" w:space="0" w:color="auto"/>
                <w:left w:val="none" w:sz="0" w:space="0" w:color="auto"/>
                <w:bottom w:val="none" w:sz="0" w:space="0" w:color="auto"/>
                <w:right w:val="none" w:sz="0" w:space="0" w:color="auto"/>
              </w:divBdr>
            </w:div>
            <w:div w:id="1736125147">
              <w:marLeft w:val="0"/>
              <w:marRight w:val="0"/>
              <w:marTop w:val="0"/>
              <w:marBottom w:val="0"/>
              <w:divBdr>
                <w:top w:val="none" w:sz="0" w:space="0" w:color="auto"/>
                <w:left w:val="none" w:sz="0" w:space="0" w:color="auto"/>
                <w:bottom w:val="none" w:sz="0" w:space="0" w:color="auto"/>
                <w:right w:val="none" w:sz="0" w:space="0" w:color="auto"/>
              </w:divBdr>
            </w:div>
            <w:div w:id="972174116">
              <w:marLeft w:val="0"/>
              <w:marRight w:val="0"/>
              <w:marTop w:val="0"/>
              <w:marBottom w:val="0"/>
              <w:divBdr>
                <w:top w:val="none" w:sz="0" w:space="0" w:color="auto"/>
                <w:left w:val="none" w:sz="0" w:space="0" w:color="auto"/>
                <w:bottom w:val="none" w:sz="0" w:space="0" w:color="auto"/>
                <w:right w:val="none" w:sz="0" w:space="0" w:color="auto"/>
              </w:divBdr>
            </w:div>
            <w:div w:id="3709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740">
      <w:bodyDiv w:val="1"/>
      <w:marLeft w:val="0"/>
      <w:marRight w:val="0"/>
      <w:marTop w:val="0"/>
      <w:marBottom w:val="0"/>
      <w:divBdr>
        <w:top w:val="none" w:sz="0" w:space="0" w:color="auto"/>
        <w:left w:val="none" w:sz="0" w:space="0" w:color="auto"/>
        <w:bottom w:val="none" w:sz="0" w:space="0" w:color="auto"/>
        <w:right w:val="none" w:sz="0" w:space="0" w:color="auto"/>
      </w:divBdr>
    </w:div>
    <w:div w:id="1337263976">
      <w:bodyDiv w:val="1"/>
      <w:marLeft w:val="0"/>
      <w:marRight w:val="0"/>
      <w:marTop w:val="0"/>
      <w:marBottom w:val="0"/>
      <w:divBdr>
        <w:top w:val="none" w:sz="0" w:space="0" w:color="auto"/>
        <w:left w:val="none" w:sz="0" w:space="0" w:color="auto"/>
        <w:bottom w:val="none" w:sz="0" w:space="0" w:color="auto"/>
        <w:right w:val="none" w:sz="0" w:space="0" w:color="auto"/>
      </w:divBdr>
    </w:div>
    <w:div w:id="1351177921">
      <w:bodyDiv w:val="1"/>
      <w:marLeft w:val="0"/>
      <w:marRight w:val="0"/>
      <w:marTop w:val="0"/>
      <w:marBottom w:val="0"/>
      <w:divBdr>
        <w:top w:val="none" w:sz="0" w:space="0" w:color="auto"/>
        <w:left w:val="none" w:sz="0" w:space="0" w:color="auto"/>
        <w:bottom w:val="none" w:sz="0" w:space="0" w:color="auto"/>
        <w:right w:val="none" w:sz="0" w:space="0" w:color="auto"/>
      </w:divBdr>
      <w:divsChild>
        <w:div w:id="1995602821">
          <w:marLeft w:val="0"/>
          <w:marRight w:val="0"/>
          <w:marTop w:val="0"/>
          <w:marBottom w:val="0"/>
          <w:divBdr>
            <w:top w:val="none" w:sz="0" w:space="0" w:color="auto"/>
            <w:left w:val="none" w:sz="0" w:space="0" w:color="auto"/>
            <w:bottom w:val="none" w:sz="0" w:space="0" w:color="auto"/>
            <w:right w:val="none" w:sz="0" w:space="0" w:color="auto"/>
          </w:divBdr>
        </w:div>
      </w:divsChild>
    </w:div>
    <w:div w:id="1378778385">
      <w:bodyDiv w:val="1"/>
      <w:marLeft w:val="0"/>
      <w:marRight w:val="0"/>
      <w:marTop w:val="0"/>
      <w:marBottom w:val="0"/>
      <w:divBdr>
        <w:top w:val="none" w:sz="0" w:space="0" w:color="auto"/>
        <w:left w:val="none" w:sz="0" w:space="0" w:color="auto"/>
        <w:bottom w:val="none" w:sz="0" w:space="0" w:color="auto"/>
        <w:right w:val="none" w:sz="0" w:space="0" w:color="auto"/>
      </w:divBdr>
      <w:divsChild>
        <w:div w:id="1464886788">
          <w:marLeft w:val="0"/>
          <w:marRight w:val="0"/>
          <w:marTop w:val="0"/>
          <w:marBottom w:val="0"/>
          <w:divBdr>
            <w:top w:val="none" w:sz="0" w:space="0" w:color="auto"/>
            <w:left w:val="none" w:sz="0" w:space="0" w:color="auto"/>
            <w:bottom w:val="none" w:sz="0" w:space="0" w:color="auto"/>
            <w:right w:val="none" w:sz="0" w:space="0" w:color="auto"/>
          </w:divBdr>
          <w:divsChild>
            <w:div w:id="663553007">
              <w:marLeft w:val="0"/>
              <w:marRight w:val="0"/>
              <w:marTop w:val="0"/>
              <w:marBottom w:val="0"/>
              <w:divBdr>
                <w:top w:val="none" w:sz="0" w:space="0" w:color="auto"/>
                <w:left w:val="none" w:sz="0" w:space="0" w:color="auto"/>
                <w:bottom w:val="none" w:sz="0" w:space="0" w:color="auto"/>
                <w:right w:val="none" w:sz="0" w:space="0" w:color="auto"/>
              </w:divBdr>
            </w:div>
            <w:div w:id="66270893">
              <w:marLeft w:val="0"/>
              <w:marRight w:val="0"/>
              <w:marTop w:val="0"/>
              <w:marBottom w:val="0"/>
              <w:divBdr>
                <w:top w:val="none" w:sz="0" w:space="0" w:color="auto"/>
                <w:left w:val="none" w:sz="0" w:space="0" w:color="auto"/>
                <w:bottom w:val="none" w:sz="0" w:space="0" w:color="auto"/>
                <w:right w:val="none" w:sz="0" w:space="0" w:color="auto"/>
              </w:divBdr>
            </w:div>
            <w:div w:id="734743682">
              <w:marLeft w:val="0"/>
              <w:marRight w:val="0"/>
              <w:marTop w:val="0"/>
              <w:marBottom w:val="0"/>
              <w:divBdr>
                <w:top w:val="none" w:sz="0" w:space="0" w:color="auto"/>
                <w:left w:val="none" w:sz="0" w:space="0" w:color="auto"/>
                <w:bottom w:val="none" w:sz="0" w:space="0" w:color="auto"/>
                <w:right w:val="none" w:sz="0" w:space="0" w:color="auto"/>
              </w:divBdr>
            </w:div>
            <w:div w:id="1145439156">
              <w:marLeft w:val="0"/>
              <w:marRight w:val="0"/>
              <w:marTop w:val="0"/>
              <w:marBottom w:val="0"/>
              <w:divBdr>
                <w:top w:val="none" w:sz="0" w:space="0" w:color="auto"/>
                <w:left w:val="none" w:sz="0" w:space="0" w:color="auto"/>
                <w:bottom w:val="none" w:sz="0" w:space="0" w:color="auto"/>
                <w:right w:val="none" w:sz="0" w:space="0" w:color="auto"/>
              </w:divBdr>
            </w:div>
            <w:div w:id="306009773">
              <w:marLeft w:val="0"/>
              <w:marRight w:val="0"/>
              <w:marTop w:val="0"/>
              <w:marBottom w:val="0"/>
              <w:divBdr>
                <w:top w:val="none" w:sz="0" w:space="0" w:color="auto"/>
                <w:left w:val="none" w:sz="0" w:space="0" w:color="auto"/>
                <w:bottom w:val="none" w:sz="0" w:space="0" w:color="auto"/>
                <w:right w:val="none" w:sz="0" w:space="0" w:color="auto"/>
              </w:divBdr>
            </w:div>
            <w:div w:id="1014266461">
              <w:marLeft w:val="0"/>
              <w:marRight w:val="0"/>
              <w:marTop w:val="0"/>
              <w:marBottom w:val="0"/>
              <w:divBdr>
                <w:top w:val="none" w:sz="0" w:space="0" w:color="auto"/>
                <w:left w:val="none" w:sz="0" w:space="0" w:color="auto"/>
                <w:bottom w:val="none" w:sz="0" w:space="0" w:color="auto"/>
                <w:right w:val="none" w:sz="0" w:space="0" w:color="auto"/>
              </w:divBdr>
            </w:div>
            <w:div w:id="1706977011">
              <w:marLeft w:val="0"/>
              <w:marRight w:val="0"/>
              <w:marTop w:val="0"/>
              <w:marBottom w:val="0"/>
              <w:divBdr>
                <w:top w:val="none" w:sz="0" w:space="0" w:color="auto"/>
                <w:left w:val="none" w:sz="0" w:space="0" w:color="auto"/>
                <w:bottom w:val="none" w:sz="0" w:space="0" w:color="auto"/>
                <w:right w:val="none" w:sz="0" w:space="0" w:color="auto"/>
              </w:divBdr>
            </w:div>
            <w:div w:id="288902659">
              <w:marLeft w:val="0"/>
              <w:marRight w:val="0"/>
              <w:marTop w:val="0"/>
              <w:marBottom w:val="0"/>
              <w:divBdr>
                <w:top w:val="none" w:sz="0" w:space="0" w:color="auto"/>
                <w:left w:val="none" w:sz="0" w:space="0" w:color="auto"/>
                <w:bottom w:val="none" w:sz="0" w:space="0" w:color="auto"/>
                <w:right w:val="none" w:sz="0" w:space="0" w:color="auto"/>
              </w:divBdr>
            </w:div>
            <w:div w:id="1527476454">
              <w:marLeft w:val="0"/>
              <w:marRight w:val="0"/>
              <w:marTop w:val="0"/>
              <w:marBottom w:val="0"/>
              <w:divBdr>
                <w:top w:val="none" w:sz="0" w:space="0" w:color="auto"/>
                <w:left w:val="none" w:sz="0" w:space="0" w:color="auto"/>
                <w:bottom w:val="none" w:sz="0" w:space="0" w:color="auto"/>
                <w:right w:val="none" w:sz="0" w:space="0" w:color="auto"/>
              </w:divBdr>
            </w:div>
            <w:div w:id="1344549379">
              <w:marLeft w:val="0"/>
              <w:marRight w:val="0"/>
              <w:marTop w:val="0"/>
              <w:marBottom w:val="0"/>
              <w:divBdr>
                <w:top w:val="none" w:sz="0" w:space="0" w:color="auto"/>
                <w:left w:val="none" w:sz="0" w:space="0" w:color="auto"/>
                <w:bottom w:val="none" w:sz="0" w:space="0" w:color="auto"/>
                <w:right w:val="none" w:sz="0" w:space="0" w:color="auto"/>
              </w:divBdr>
            </w:div>
            <w:div w:id="710347549">
              <w:marLeft w:val="0"/>
              <w:marRight w:val="0"/>
              <w:marTop w:val="0"/>
              <w:marBottom w:val="0"/>
              <w:divBdr>
                <w:top w:val="none" w:sz="0" w:space="0" w:color="auto"/>
                <w:left w:val="none" w:sz="0" w:space="0" w:color="auto"/>
                <w:bottom w:val="none" w:sz="0" w:space="0" w:color="auto"/>
                <w:right w:val="none" w:sz="0" w:space="0" w:color="auto"/>
              </w:divBdr>
            </w:div>
            <w:div w:id="1625772125">
              <w:marLeft w:val="0"/>
              <w:marRight w:val="0"/>
              <w:marTop w:val="0"/>
              <w:marBottom w:val="0"/>
              <w:divBdr>
                <w:top w:val="none" w:sz="0" w:space="0" w:color="auto"/>
                <w:left w:val="none" w:sz="0" w:space="0" w:color="auto"/>
                <w:bottom w:val="none" w:sz="0" w:space="0" w:color="auto"/>
                <w:right w:val="none" w:sz="0" w:space="0" w:color="auto"/>
              </w:divBdr>
            </w:div>
            <w:div w:id="499391452">
              <w:marLeft w:val="0"/>
              <w:marRight w:val="0"/>
              <w:marTop w:val="0"/>
              <w:marBottom w:val="0"/>
              <w:divBdr>
                <w:top w:val="none" w:sz="0" w:space="0" w:color="auto"/>
                <w:left w:val="none" w:sz="0" w:space="0" w:color="auto"/>
                <w:bottom w:val="none" w:sz="0" w:space="0" w:color="auto"/>
                <w:right w:val="none" w:sz="0" w:space="0" w:color="auto"/>
              </w:divBdr>
            </w:div>
            <w:div w:id="1730111533">
              <w:marLeft w:val="0"/>
              <w:marRight w:val="0"/>
              <w:marTop w:val="0"/>
              <w:marBottom w:val="0"/>
              <w:divBdr>
                <w:top w:val="none" w:sz="0" w:space="0" w:color="auto"/>
                <w:left w:val="none" w:sz="0" w:space="0" w:color="auto"/>
                <w:bottom w:val="none" w:sz="0" w:space="0" w:color="auto"/>
                <w:right w:val="none" w:sz="0" w:space="0" w:color="auto"/>
              </w:divBdr>
            </w:div>
            <w:div w:id="488062871">
              <w:marLeft w:val="0"/>
              <w:marRight w:val="0"/>
              <w:marTop w:val="0"/>
              <w:marBottom w:val="0"/>
              <w:divBdr>
                <w:top w:val="none" w:sz="0" w:space="0" w:color="auto"/>
                <w:left w:val="none" w:sz="0" w:space="0" w:color="auto"/>
                <w:bottom w:val="none" w:sz="0" w:space="0" w:color="auto"/>
                <w:right w:val="none" w:sz="0" w:space="0" w:color="auto"/>
              </w:divBdr>
            </w:div>
            <w:div w:id="620038508">
              <w:marLeft w:val="0"/>
              <w:marRight w:val="0"/>
              <w:marTop w:val="0"/>
              <w:marBottom w:val="0"/>
              <w:divBdr>
                <w:top w:val="none" w:sz="0" w:space="0" w:color="auto"/>
                <w:left w:val="none" w:sz="0" w:space="0" w:color="auto"/>
                <w:bottom w:val="none" w:sz="0" w:space="0" w:color="auto"/>
                <w:right w:val="none" w:sz="0" w:space="0" w:color="auto"/>
              </w:divBdr>
            </w:div>
            <w:div w:id="147014984">
              <w:marLeft w:val="0"/>
              <w:marRight w:val="0"/>
              <w:marTop w:val="0"/>
              <w:marBottom w:val="0"/>
              <w:divBdr>
                <w:top w:val="none" w:sz="0" w:space="0" w:color="auto"/>
                <w:left w:val="none" w:sz="0" w:space="0" w:color="auto"/>
                <w:bottom w:val="none" w:sz="0" w:space="0" w:color="auto"/>
                <w:right w:val="none" w:sz="0" w:space="0" w:color="auto"/>
              </w:divBdr>
            </w:div>
            <w:div w:id="1807814163">
              <w:marLeft w:val="0"/>
              <w:marRight w:val="0"/>
              <w:marTop w:val="0"/>
              <w:marBottom w:val="0"/>
              <w:divBdr>
                <w:top w:val="none" w:sz="0" w:space="0" w:color="auto"/>
                <w:left w:val="none" w:sz="0" w:space="0" w:color="auto"/>
                <w:bottom w:val="none" w:sz="0" w:space="0" w:color="auto"/>
                <w:right w:val="none" w:sz="0" w:space="0" w:color="auto"/>
              </w:divBdr>
            </w:div>
            <w:div w:id="1964187021">
              <w:marLeft w:val="0"/>
              <w:marRight w:val="0"/>
              <w:marTop w:val="0"/>
              <w:marBottom w:val="0"/>
              <w:divBdr>
                <w:top w:val="none" w:sz="0" w:space="0" w:color="auto"/>
                <w:left w:val="none" w:sz="0" w:space="0" w:color="auto"/>
                <w:bottom w:val="none" w:sz="0" w:space="0" w:color="auto"/>
                <w:right w:val="none" w:sz="0" w:space="0" w:color="auto"/>
              </w:divBdr>
            </w:div>
            <w:div w:id="989287569">
              <w:marLeft w:val="0"/>
              <w:marRight w:val="0"/>
              <w:marTop w:val="0"/>
              <w:marBottom w:val="0"/>
              <w:divBdr>
                <w:top w:val="none" w:sz="0" w:space="0" w:color="auto"/>
                <w:left w:val="none" w:sz="0" w:space="0" w:color="auto"/>
                <w:bottom w:val="none" w:sz="0" w:space="0" w:color="auto"/>
                <w:right w:val="none" w:sz="0" w:space="0" w:color="auto"/>
              </w:divBdr>
            </w:div>
            <w:div w:id="1443845204">
              <w:marLeft w:val="0"/>
              <w:marRight w:val="0"/>
              <w:marTop w:val="0"/>
              <w:marBottom w:val="0"/>
              <w:divBdr>
                <w:top w:val="none" w:sz="0" w:space="0" w:color="auto"/>
                <w:left w:val="none" w:sz="0" w:space="0" w:color="auto"/>
                <w:bottom w:val="none" w:sz="0" w:space="0" w:color="auto"/>
                <w:right w:val="none" w:sz="0" w:space="0" w:color="auto"/>
              </w:divBdr>
            </w:div>
            <w:div w:id="1143694980">
              <w:marLeft w:val="0"/>
              <w:marRight w:val="0"/>
              <w:marTop w:val="0"/>
              <w:marBottom w:val="0"/>
              <w:divBdr>
                <w:top w:val="none" w:sz="0" w:space="0" w:color="auto"/>
                <w:left w:val="none" w:sz="0" w:space="0" w:color="auto"/>
                <w:bottom w:val="none" w:sz="0" w:space="0" w:color="auto"/>
                <w:right w:val="none" w:sz="0" w:space="0" w:color="auto"/>
              </w:divBdr>
            </w:div>
            <w:div w:id="160119778">
              <w:marLeft w:val="0"/>
              <w:marRight w:val="0"/>
              <w:marTop w:val="0"/>
              <w:marBottom w:val="0"/>
              <w:divBdr>
                <w:top w:val="none" w:sz="0" w:space="0" w:color="auto"/>
                <w:left w:val="none" w:sz="0" w:space="0" w:color="auto"/>
                <w:bottom w:val="none" w:sz="0" w:space="0" w:color="auto"/>
                <w:right w:val="none" w:sz="0" w:space="0" w:color="auto"/>
              </w:divBdr>
            </w:div>
            <w:div w:id="1638103424">
              <w:marLeft w:val="0"/>
              <w:marRight w:val="0"/>
              <w:marTop w:val="0"/>
              <w:marBottom w:val="0"/>
              <w:divBdr>
                <w:top w:val="none" w:sz="0" w:space="0" w:color="auto"/>
                <w:left w:val="none" w:sz="0" w:space="0" w:color="auto"/>
                <w:bottom w:val="none" w:sz="0" w:space="0" w:color="auto"/>
                <w:right w:val="none" w:sz="0" w:space="0" w:color="auto"/>
              </w:divBdr>
            </w:div>
            <w:div w:id="1192913884">
              <w:marLeft w:val="0"/>
              <w:marRight w:val="0"/>
              <w:marTop w:val="0"/>
              <w:marBottom w:val="0"/>
              <w:divBdr>
                <w:top w:val="none" w:sz="0" w:space="0" w:color="auto"/>
                <w:left w:val="none" w:sz="0" w:space="0" w:color="auto"/>
                <w:bottom w:val="none" w:sz="0" w:space="0" w:color="auto"/>
                <w:right w:val="none" w:sz="0" w:space="0" w:color="auto"/>
              </w:divBdr>
            </w:div>
            <w:div w:id="217284395">
              <w:marLeft w:val="0"/>
              <w:marRight w:val="0"/>
              <w:marTop w:val="0"/>
              <w:marBottom w:val="0"/>
              <w:divBdr>
                <w:top w:val="none" w:sz="0" w:space="0" w:color="auto"/>
                <w:left w:val="none" w:sz="0" w:space="0" w:color="auto"/>
                <w:bottom w:val="none" w:sz="0" w:space="0" w:color="auto"/>
                <w:right w:val="none" w:sz="0" w:space="0" w:color="auto"/>
              </w:divBdr>
            </w:div>
            <w:div w:id="1071121190">
              <w:marLeft w:val="0"/>
              <w:marRight w:val="0"/>
              <w:marTop w:val="0"/>
              <w:marBottom w:val="0"/>
              <w:divBdr>
                <w:top w:val="none" w:sz="0" w:space="0" w:color="auto"/>
                <w:left w:val="none" w:sz="0" w:space="0" w:color="auto"/>
                <w:bottom w:val="none" w:sz="0" w:space="0" w:color="auto"/>
                <w:right w:val="none" w:sz="0" w:space="0" w:color="auto"/>
              </w:divBdr>
            </w:div>
            <w:div w:id="1597977466">
              <w:marLeft w:val="0"/>
              <w:marRight w:val="0"/>
              <w:marTop w:val="0"/>
              <w:marBottom w:val="0"/>
              <w:divBdr>
                <w:top w:val="none" w:sz="0" w:space="0" w:color="auto"/>
                <w:left w:val="none" w:sz="0" w:space="0" w:color="auto"/>
                <w:bottom w:val="none" w:sz="0" w:space="0" w:color="auto"/>
                <w:right w:val="none" w:sz="0" w:space="0" w:color="auto"/>
              </w:divBdr>
            </w:div>
            <w:div w:id="163552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46630">
      <w:bodyDiv w:val="1"/>
      <w:marLeft w:val="0"/>
      <w:marRight w:val="0"/>
      <w:marTop w:val="0"/>
      <w:marBottom w:val="0"/>
      <w:divBdr>
        <w:top w:val="none" w:sz="0" w:space="0" w:color="auto"/>
        <w:left w:val="none" w:sz="0" w:space="0" w:color="auto"/>
        <w:bottom w:val="none" w:sz="0" w:space="0" w:color="auto"/>
        <w:right w:val="none" w:sz="0" w:space="0" w:color="auto"/>
      </w:divBdr>
      <w:divsChild>
        <w:div w:id="1162742440">
          <w:marLeft w:val="0"/>
          <w:marRight w:val="0"/>
          <w:marTop w:val="0"/>
          <w:marBottom w:val="0"/>
          <w:divBdr>
            <w:top w:val="none" w:sz="0" w:space="0" w:color="auto"/>
            <w:left w:val="none" w:sz="0" w:space="0" w:color="auto"/>
            <w:bottom w:val="none" w:sz="0" w:space="0" w:color="auto"/>
            <w:right w:val="none" w:sz="0" w:space="0" w:color="auto"/>
          </w:divBdr>
        </w:div>
        <w:div w:id="1538085923">
          <w:marLeft w:val="0"/>
          <w:marRight w:val="0"/>
          <w:marTop w:val="120"/>
          <w:marBottom w:val="0"/>
          <w:divBdr>
            <w:top w:val="none" w:sz="0" w:space="0" w:color="auto"/>
            <w:left w:val="none" w:sz="0" w:space="0" w:color="auto"/>
            <w:bottom w:val="none" w:sz="0" w:space="0" w:color="auto"/>
            <w:right w:val="none" w:sz="0" w:space="0" w:color="auto"/>
          </w:divBdr>
        </w:div>
      </w:divsChild>
    </w:div>
    <w:div w:id="1390109323">
      <w:bodyDiv w:val="1"/>
      <w:marLeft w:val="0"/>
      <w:marRight w:val="0"/>
      <w:marTop w:val="0"/>
      <w:marBottom w:val="0"/>
      <w:divBdr>
        <w:top w:val="none" w:sz="0" w:space="0" w:color="auto"/>
        <w:left w:val="none" w:sz="0" w:space="0" w:color="auto"/>
        <w:bottom w:val="none" w:sz="0" w:space="0" w:color="auto"/>
        <w:right w:val="none" w:sz="0" w:space="0" w:color="auto"/>
      </w:divBdr>
    </w:div>
    <w:div w:id="1490247620">
      <w:bodyDiv w:val="1"/>
      <w:marLeft w:val="0"/>
      <w:marRight w:val="0"/>
      <w:marTop w:val="0"/>
      <w:marBottom w:val="0"/>
      <w:divBdr>
        <w:top w:val="none" w:sz="0" w:space="0" w:color="auto"/>
        <w:left w:val="none" w:sz="0" w:space="0" w:color="auto"/>
        <w:bottom w:val="none" w:sz="0" w:space="0" w:color="auto"/>
        <w:right w:val="none" w:sz="0" w:space="0" w:color="auto"/>
      </w:divBdr>
    </w:div>
    <w:div w:id="1519731213">
      <w:bodyDiv w:val="1"/>
      <w:marLeft w:val="0"/>
      <w:marRight w:val="0"/>
      <w:marTop w:val="0"/>
      <w:marBottom w:val="0"/>
      <w:divBdr>
        <w:top w:val="none" w:sz="0" w:space="0" w:color="auto"/>
        <w:left w:val="none" w:sz="0" w:space="0" w:color="auto"/>
        <w:bottom w:val="none" w:sz="0" w:space="0" w:color="auto"/>
        <w:right w:val="none" w:sz="0" w:space="0" w:color="auto"/>
      </w:divBdr>
      <w:divsChild>
        <w:div w:id="345835703">
          <w:marLeft w:val="0"/>
          <w:marRight w:val="0"/>
          <w:marTop w:val="0"/>
          <w:marBottom w:val="0"/>
          <w:divBdr>
            <w:top w:val="none" w:sz="0" w:space="0" w:color="auto"/>
            <w:left w:val="none" w:sz="0" w:space="0" w:color="auto"/>
            <w:bottom w:val="none" w:sz="0" w:space="0" w:color="auto"/>
            <w:right w:val="none" w:sz="0" w:space="0" w:color="auto"/>
          </w:divBdr>
          <w:divsChild>
            <w:div w:id="1820878521">
              <w:marLeft w:val="0"/>
              <w:marRight w:val="0"/>
              <w:marTop w:val="0"/>
              <w:marBottom w:val="0"/>
              <w:divBdr>
                <w:top w:val="none" w:sz="0" w:space="0" w:color="auto"/>
                <w:left w:val="none" w:sz="0" w:space="0" w:color="auto"/>
                <w:bottom w:val="none" w:sz="0" w:space="0" w:color="auto"/>
                <w:right w:val="none" w:sz="0" w:space="0" w:color="auto"/>
              </w:divBdr>
            </w:div>
            <w:div w:id="1848933881">
              <w:marLeft w:val="0"/>
              <w:marRight w:val="0"/>
              <w:marTop w:val="0"/>
              <w:marBottom w:val="0"/>
              <w:divBdr>
                <w:top w:val="none" w:sz="0" w:space="0" w:color="auto"/>
                <w:left w:val="none" w:sz="0" w:space="0" w:color="auto"/>
                <w:bottom w:val="none" w:sz="0" w:space="0" w:color="auto"/>
                <w:right w:val="none" w:sz="0" w:space="0" w:color="auto"/>
              </w:divBdr>
            </w:div>
            <w:div w:id="1410080935">
              <w:marLeft w:val="0"/>
              <w:marRight w:val="0"/>
              <w:marTop w:val="0"/>
              <w:marBottom w:val="0"/>
              <w:divBdr>
                <w:top w:val="none" w:sz="0" w:space="0" w:color="auto"/>
                <w:left w:val="none" w:sz="0" w:space="0" w:color="auto"/>
                <w:bottom w:val="none" w:sz="0" w:space="0" w:color="auto"/>
                <w:right w:val="none" w:sz="0" w:space="0" w:color="auto"/>
              </w:divBdr>
            </w:div>
            <w:div w:id="706947453">
              <w:marLeft w:val="0"/>
              <w:marRight w:val="0"/>
              <w:marTop w:val="0"/>
              <w:marBottom w:val="0"/>
              <w:divBdr>
                <w:top w:val="none" w:sz="0" w:space="0" w:color="auto"/>
                <w:left w:val="none" w:sz="0" w:space="0" w:color="auto"/>
                <w:bottom w:val="none" w:sz="0" w:space="0" w:color="auto"/>
                <w:right w:val="none" w:sz="0" w:space="0" w:color="auto"/>
              </w:divBdr>
            </w:div>
            <w:div w:id="646324125">
              <w:marLeft w:val="0"/>
              <w:marRight w:val="0"/>
              <w:marTop w:val="0"/>
              <w:marBottom w:val="0"/>
              <w:divBdr>
                <w:top w:val="none" w:sz="0" w:space="0" w:color="auto"/>
                <w:left w:val="none" w:sz="0" w:space="0" w:color="auto"/>
                <w:bottom w:val="none" w:sz="0" w:space="0" w:color="auto"/>
                <w:right w:val="none" w:sz="0" w:space="0" w:color="auto"/>
              </w:divBdr>
            </w:div>
            <w:div w:id="1566140302">
              <w:marLeft w:val="0"/>
              <w:marRight w:val="0"/>
              <w:marTop w:val="0"/>
              <w:marBottom w:val="0"/>
              <w:divBdr>
                <w:top w:val="none" w:sz="0" w:space="0" w:color="auto"/>
                <w:left w:val="none" w:sz="0" w:space="0" w:color="auto"/>
                <w:bottom w:val="none" w:sz="0" w:space="0" w:color="auto"/>
                <w:right w:val="none" w:sz="0" w:space="0" w:color="auto"/>
              </w:divBdr>
            </w:div>
            <w:div w:id="1239628893">
              <w:marLeft w:val="0"/>
              <w:marRight w:val="0"/>
              <w:marTop w:val="0"/>
              <w:marBottom w:val="0"/>
              <w:divBdr>
                <w:top w:val="none" w:sz="0" w:space="0" w:color="auto"/>
                <w:left w:val="none" w:sz="0" w:space="0" w:color="auto"/>
                <w:bottom w:val="none" w:sz="0" w:space="0" w:color="auto"/>
                <w:right w:val="none" w:sz="0" w:space="0" w:color="auto"/>
              </w:divBdr>
            </w:div>
            <w:div w:id="1695158188">
              <w:marLeft w:val="0"/>
              <w:marRight w:val="0"/>
              <w:marTop w:val="0"/>
              <w:marBottom w:val="0"/>
              <w:divBdr>
                <w:top w:val="none" w:sz="0" w:space="0" w:color="auto"/>
                <w:left w:val="none" w:sz="0" w:space="0" w:color="auto"/>
                <w:bottom w:val="none" w:sz="0" w:space="0" w:color="auto"/>
                <w:right w:val="none" w:sz="0" w:space="0" w:color="auto"/>
              </w:divBdr>
            </w:div>
            <w:div w:id="1070737916">
              <w:marLeft w:val="0"/>
              <w:marRight w:val="0"/>
              <w:marTop w:val="0"/>
              <w:marBottom w:val="0"/>
              <w:divBdr>
                <w:top w:val="none" w:sz="0" w:space="0" w:color="auto"/>
                <w:left w:val="none" w:sz="0" w:space="0" w:color="auto"/>
                <w:bottom w:val="none" w:sz="0" w:space="0" w:color="auto"/>
                <w:right w:val="none" w:sz="0" w:space="0" w:color="auto"/>
              </w:divBdr>
            </w:div>
            <w:div w:id="887886353">
              <w:marLeft w:val="0"/>
              <w:marRight w:val="0"/>
              <w:marTop w:val="0"/>
              <w:marBottom w:val="0"/>
              <w:divBdr>
                <w:top w:val="none" w:sz="0" w:space="0" w:color="auto"/>
                <w:left w:val="none" w:sz="0" w:space="0" w:color="auto"/>
                <w:bottom w:val="none" w:sz="0" w:space="0" w:color="auto"/>
                <w:right w:val="none" w:sz="0" w:space="0" w:color="auto"/>
              </w:divBdr>
            </w:div>
            <w:div w:id="764837843">
              <w:marLeft w:val="0"/>
              <w:marRight w:val="0"/>
              <w:marTop w:val="0"/>
              <w:marBottom w:val="0"/>
              <w:divBdr>
                <w:top w:val="none" w:sz="0" w:space="0" w:color="auto"/>
                <w:left w:val="none" w:sz="0" w:space="0" w:color="auto"/>
                <w:bottom w:val="none" w:sz="0" w:space="0" w:color="auto"/>
                <w:right w:val="none" w:sz="0" w:space="0" w:color="auto"/>
              </w:divBdr>
            </w:div>
            <w:div w:id="1772775642">
              <w:marLeft w:val="0"/>
              <w:marRight w:val="0"/>
              <w:marTop w:val="0"/>
              <w:marBottom w:val="0"/>
              <w:divBdr>
                <w:top w:val="none" w:sz="0" w:space="0" w:color="auto"/>
                <w:left w:val="none" w:sz="0" w:space="0" w:color="auto"/>
                <w:bottom w:val="none" w:sz="0" w:space="0" w:color="auto"/>
                <w:right w:val="none" w:sz="0" w:space="0" w:color="auto"/>
              </w:divBdr>
            </w:div>
            <w:div w:id="412432853">
              <w:marLeft w:val="0"/>
              <w:marRight w:val="0"/>
              <w:marTop w:val="0"/>
              <w:marBottom w:val="0"/>
              <w:divBdr>
                <w:top w:val="none" w:sz="0" w:space="0" w:color="auto"/>
                <w:left w:val="none" w:sz="0" w:space="0" w:color="auto"/>
                <w:bottom w:val="none" w:sz="0" w:space="0" w:color="auto"/>
                <w:right w:val="none" w:sz="0" w:space="0" w:color="auto"/>
              </w:divBdr>
            </w:div>
            <w:div w:id="942348719">
              <w:marLeft w:val="0"/>
              <w:marRight w:val="0"/>
              <w:marTop w:val="0"/>
              <w:marBottom w:val="0"/>
              <w:divBdr>
                <w:top w:val="none" w:sz="0" w:space="0" w:color="auto"/>
                <w:left w:val="none" w:sz="0" w:space="0" w:color="auto"/>
                <w:bottom w:val="none" w:sz="0" w:space="0" w:color="auto"/>
                <w:right w:val="none" w:sz="0" w:space="0" w:color="auto"/>
              </w:divBdr>
            </w:div>
            <w:div w:id="1327323479">
              <w:marLeft w:val="0"/>
              <w:marRight w:val="0"/>
              <w:marTop w:val="0"/>
              <w:marBottom w:val="0"/>
              <w:divBdr>
                <w:top w:val="none" w:sz="0" w:space="0" w:color="auto"/>
                <w:left w:val="none" w:sz="0" w:space="0" w:color="auto"/>
                <w:bottom w:val="none" w:sz="0" w:space="0" w:color="auto"/>
                <w:right w:val="none" w:sz="0" w:space="0" w:color="auto"/>
              </w:divBdr>
            </w:div>
            <w:div w:id="76683011">
              <w:marLeft w:val="0"/>
              <w:marRight w:val="0"/>
              <w:marTop w:val="0"/>
              <w:marBottom w:val="0"/>
              <w:divBdr>
                <w:top w:val="none" w:sz="0" w:space="0" w:color="auto"/>
                <w:left w:val="none" w:sz="0" w:space="0" w:color="auto"/>
                <w:bottom w:val="none" w:sz="0" w:space="0" w:color="auto"/>
                <w:right w:val="none" w:sz="0" w:space="0" w:color="auto"/>
              </w:divBdr>
            </w:div>
            <w:div w:id="1638954635">
              <w:marLeft w:val="0"/>
              <w:marRight w:val="0"/>
              <w:marTop w:val="0"/>
              <w:marBottom w:val="0"/>
              <w:divBdr>
                <w:top w:val="none" w:sz="0" w:space="0" w:color="auto"/>
                <w:left w:val="none" w:sz="0" w:space="0" w:color="auto"/>
                <w:bottom w:val="none" w:sz="0" w:space="0" w:color="auto"/>
                <w:right w:val="none" w:sz="0" w:space="0" w:color="auto"/>
              </w:divBdr>
            </w:div>
            <w:div w:id="1379822467">
              <w:marLeft w:val="0"/>
              <w:marRight w:val="0"/>
              <w:marTop w:val="0"/>
              <w:marBottom w:val="0"/>
              <w:divBdr>
                <w:top w:val="none" w:sz="0" w:space="0" w:color="auto"/>
                <w:left w:val="none" w:sz="0" w:space="0" w:color="auto"/>
                <w:bottom w:val="none" w:sz="0" w:space="0" w:color="auto"/>
                <w:right w:val="none" w:sz="0" w:space="0" w:color="auto"/>
              </w:divBdr>
            </w:div>
            <w:div w:id="556937399">
              <w:marLeft w:val="0"/>
              <w:marRight w:val="0"/>
              <w:marTop w:val="0"/>
              <w:marBottom w:val="0"/>
              <w:divBdr>
                <w:top w:val="none" w:sz="0" w:space="0" w:color="auto"/>
                <w:left w:val="none" w:sz="0" w:space="0" w:color="auto"/>
                <w:bottom w:val="none" w:sz="0" w:space="0" w:color="auto"/>
                <w:right w:val="none" w:sz="0" w:space="0" w:color="auto"/>
              </w:divBdr>
            </w:div>
            <w:div w:id="1799955597">
              <w:marLeft w:val="0"/>
              <w:marRight w:val="0"/>
              <w:marTop w:val="0"/>
              <w:marBottom w:val="0"/>
              <w:divBdr>
                <w:top w:val="none" w:sz="0" w:space="0" w:color="auto"/>
                <w:left w:val="none" w:sz="0" w:space="0" w:color="auto"/>
                <w:bottom w:val="none" w:sz="0" w:space="0" w:color="auto"/>
                <w:right w:val="none" w:sz="0" w:space="0" w:color="auto"/>
              </w:divBdr>
            </w:div>
            <w:div w:id="1426917790">
              <w:marLeft w:val="0"/>
              <w:marRight w:val="0"/>
              <w:marTop w:val="0"/>
              <w:marBottom w:val="0"/>
              <w:divBdr>
                <w:top w:val="none" w:sz="0" w:space="0" w:color="auto"/>
                <w:left w:val="none" w:sz="0" w:space="0" w:color="auto"/>
                <w:bottom w:val="none" w:sz="0" w:space="0" w:color="auto"/>
                <w:right w:val="none" w:sz="0" w:space="0" w:color="auto"/>
              </w:divBdr>
            </w:div>
            <w:div w:id="1898737367">
              <w:marLeft w:val="0"/>
              <w:marRight w:val="0"/>
              <w:marTop w:val="0"/>
              <w:marBottom w:val="0"/>
              <w:divBdr>
                <w:top w:val="none" w:sz="0" w:space="0" w:color="auto"/>
                <w:left w:val="none" w:sz="0" w:space="0" w:color="auto"/>
                <w:bottom w:val="none" w:sz="0" w:space="0" w:color="auto"/>
                <w:right w:val="none" w:sz="0" w:space="0" w:color="auto"/>
              </w:divBdr>
            </w:div>
            <w:div w:id="1540819292">
              <w:marLeft w:val="0"/>
              <w:marRight w:val="0"/>
              <w:marTop w:val="0"/>
              <w:marBottom w:val="0"/>
              <w:divBdr>
                <w:top w:val="none" w:sz="0" w:space="0" w:color="auto"/>
                <w:left w:val="none" w:sz="0" w:space="0" w:color="auto"/>
                <w:bottom w:val="none" w:sz="0" w:space="0" w:color="auto"/>
                <w:right w:val="none" w:sz="0" w:space="0" w:color="auto"/>
              </w:divBdr>
            </w:div>
            <w:div w:id="318509139">
              <w:marLeft w:val="0"/>
              <w:marRight w:val="0"/>
              <w:marTop w:val="0"/>
              <w:marBottom w:val="0"/>
              <w:divBdr>
                <w:top w:val="none" w:sz="0" w:space="0" w:color="auto"/>
                <w:left w:val="none" w:sz="0" w:space="0" w:color="auto"/>
                <w:bottom w:val="none" w:sz="0" w:space="0" w:color="auto"/>
                <w:right w:val="none" w:sz="0" w:space="0" w:color="auto"/>
              </w:divBdr>
            </w:div>
            <w:div w:id="1211921509">
              <w:marLeft w:val="0"/>
              <w:marRight w:val="0"/>
              <w:marTop w:val="0"/>
              <w:marBottom w:val="0"/>
              <w:divBdr>
                <w:top w:val="none" w:sz="0" w:space="0" w:color="auto"/>
                <w:left w:val="none" w:sz="0" w:space="0" w:color="auto"/>
                <w:bottom w:val="none" w:sz="0" w:space="0" w:color="auto"/>
                <w:right w:val="none" w:sz="0" w:space="0" w:color="auto"/>
              </w:divBdr>
            </w:div>
            <w:div w:id="2027170679">
              <w:marLeft w:val="0"/>
              <w:marRight w:val="0"/>
              <w:marTop w:val="0"/>
              <w:marBottom w:val="0"/>
              <w:divBdr>
                <w:top w:val="none" w:sz="0" w:space="0" w:color="auto"/>
                <w:left w:val="none" w:sz="0" w:space="0" w:color="auto"/>
                <w:bottom w:val="none" w:sz="0" w:space="0" w:color="auto"/>
                <w:right w:val="none" w:sz="0" w:space="0" w:color="auto"/>
              </w:divBdr>
            </w:div>
            <w:div w:id="445318752">
              <w:marLeft w:val="0"/>
              <w:marRight w:val="0"/>
              <w:marTop w:val="0"/>
              <w:marBottom w:val="0"/>
              <w:divBdr>
                <w:top w:val="none" w:sz="0" w:space="0" w:color="auto"/>
                <w:left w:val="none" w:sz="0" w:space="0" w:color="auto"/>
                <w:bottom w:val="none" w:sz="0" w:space="0" w:color="auto"/>
                <w:right w:val="none" w:sz="0" w:space="0" w:color="auto"/>
              </w:divBdr>
            </w:div>
            <w:div w:id="679967029">
              <w:marLeft w:val="0"/>
              <w:marRight w:val="0"/>
              <w:marTop w:val="0"/>
              <w:marBottom w:val="0"/>
              <w:divBdr>
                <w:top w:val="none" w:sz="0" w:space="0" w:color="auto"/>
                <w:left w:val="none" w:sz="0" w:space="0" w:color="auto"/>
                <w:bottom w:val="none" w:sz="0" w:space="0" w:color="auto"/>
                <w:right w:val="none" w:sz="0" w:space="0" w:color="auto"/>
              </w:divBdr>
            </w:div>
            <w:div w:id="510294132">
              <w:marLeft w:val="0"/>
              <w:marRight w:val="0"/>
              <w:marTop w:val="0"/>
              <w:marBottom w:val="0"/>
              <w:divBdr>
                <w:top w:val="none" w:sz="0" w:space="0" w:color="auto"/>
                <w:left w:val="none" w:sz="0" w:space="0" w:color="auto"/>
                <w:bottom w:val="none" w:sz="0" w:space="0" w:color="auto"/>
                <w:right w:val="none" w:sz="0" w:space="0" w:color="auto"/>
              </w:divBdr>
            </w:div>
            <w:div w:id="39151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01244">
      <w:bodyDiv w:val="1"/>
      <w:marLeft w:val="0"/>
      <w:marRight w:val="0"/>
      <w:marTop w:val="0"/>
      <w:marBottom w:val="0"/>
      <w:divBdr>
        <w:top w:val="none" w:sz="0" w:space="0" w:color="auto"/>
        <w:left w:val="none" w:sz="0" w:space="0" w:color="auto"/>
        <w:bottom w:val="none" w:sz="0" w:space="0" w:color="auto"/>
        <w:right w:val="none" w:sz="0" w:space="0" w:color="auto"/>
      </w:divBdr>
    </w:div>
    <w:div w:id="1668240242">
      <w:bodyDiv w:val="1"/>
      <w:marLeft w:val="0"/>
      <w:marRight w:val="0"/>
      <w:marTop w:val="0"/>
      <w:marBottom w:val="0"/>
      <w:divBdr>
        <w:top w:val="none" w:sz="0" w:space="0" w:color="auto"/>
        <w:left w:val="none" w:sz="0" w:space="0" w:color="auto"/>
        <w:bottom w:val="none" w:sz="0" w:space="0" w:color="auto"/>
        <w:right w:val="none" w:sz="0" w:space="0" w:color="auto"/>
      </w:divBdr>
    </w:div>
    <w:div w:id="1683311134">
      <w:bodyDiv w:val="1"/>
      <w:marLeft w:val="0"/>
      <w:marRight w:val="0"/>
      <w:marTop w:val="0"/>
      <w:marBottom w:val="0"/>
      <w:divBdr>
        <w:top w:val="none" w:sz="0" w:space="0" w:color="auto"/>
        <w:left w:val="none" w:sz="0" w:space="0" w:color="auto"/>
        <w:bottom w:val="none" w:sz="0" w:space="0" w:color="auto"/>
        <w:right w:val="none" w:sz="0" w:space="0" w:color="auto"/>
      </w:divBdr>
    </w:div>
    <w:div w:id="1788548567">
      <w:bodyDiv w:val="1"/>
      <w:marLeft w:val="0"/>
      <w:marRight w:val="0"/>
      <w:marTop w:val="0"/>
      <w:marBottom w:val="0"/>
      <w:divBdr>
        <w:top w:val="none" w:sz="0" w:space="0" w:color="auto"/>
        <w:left w:val="none" w:sz="0" w:space="0" w:color="auto"/>
        <w:bottom w:val="none" w:sz="0" w:space="0" w:color="auto"/>
        <w:right w:val="none" w:sz="0" w:space="0" w:color="auto"/>
      </w:divBdr>
    </w:div>
    <w:div w:id="1850366380">
      <w:bodyDiv w:val="1"/>
      <w:marLeft w:val="0"/>
      <w:marRight w:val="0"/>
      <w:marTop w:val="0"/>
      <w:marBottom w:val="0"/>
      <w:divBdr>
        <w:top w:val="none" w:sz="0" w:space="0" w:color="auto"/>
        <w:left w:val="none" w:sz="0" w:space="0" w:color="auto"/>
        <w:bottom w:val="none" w:sz="0" w:space="0" w:color="auto"/>
        <w:right w:val="none" w:sz="0" w:space="0" w:color="auto"/>
      </w:divBdr>
    </w:div>
    <w:div w:id="1872375001">
      <w:bodyDiv w:val="1"/>
      <w:marLeft w:val="0"/>
      <w:marRight w:val="0"/>
      <w:marTop w:val="0"/>
      <w:marBottom w:val="0"/>
      <w:divBdr>
        <w:top w:val="none" w:sz="0" w:space="0" w:color="auto"/>
        <w:left w:val="none" w:sz="0" w:space="0" w:color="auto"/>
        <w:bottom w:val="none" w:sz="0" w:space="0" w:color="auto"/>
        <w:right w:val="none" w:sz="0" w:space="0" w:color="auto"/>
      </w:divBdr>
    </w:div>
    <w:div w:id="1982299023">
      <w:bodyDiv w:val="1"/>
      <w:marLeft w:val="0"/>
      <w:marRight w:val="0"/>
      <w:marTop w:val="0"/>
      <w:marBottom w:val="0"/>
      <w:divBdr>
        <w:top w:val="none" w:sz="0" w:space="0" w:color="auto"/>
        <w:left w:val="none" w:sz="0" w:space="0" w:color="auto"/>
        <w:bottom w:val="none" w:sz="0" w:space="0" w:color="auto"/>
        <w:right w:val="none" w:sz="0" w:space="0" w:color="auto"/>
      </w:divBdr>
    </w:div>
    <w:div w:id="2022706904">
      <w:bodyDiv w:val="1"/>
      <w:marLeft w:val="0"/>
      <w:marRight w:val="0"/>
      <w:marTop w:val="0"/>
      <w:marBottom w:val="0"/>
      <w:divBdr>
        <w:top w:val="none" w:sz="0" w:space="0" w:color="auto"/>
        <w:left w:val="none" w:sz="0" w:space="0" w:color="auto"/>
        <w:bottom w:val="none" w:sz="0" w:space="0" w:color="auto"/>
        <w:right w:val="none" w:sz="0" w:space="0" w:color="auto"/>
      </w:divBdr>
    </w:div>
    <w:div w:id="2063553810">
      <w:bodyDiv w:val="1"/>
      <w:marLeft w:val="0"/>
      <w:marRight w:val="0"/>
      <w:marTop w:val="0"/>
      <w:marBottom w:val="0"/>
      <w:divBdr>
        <w:top w:val="none" w:sz="0" w:space="0" w:color="auto"/>
        <w:left w:val="none" w:sz="0" w:space="0" w:color="auto"/>
        <w:bottom w:val="none" w:sz="0" w:space="0" w:color="auto"/>
        <w:right w:val="none" w:sz="0" w:space="0" w:color="auto"/>
      </w:divBdr>
    </w:div>
    <w:div w:id="2067297181">
      <w:bodyDiv w:val="1"/>
      <w:marLeft w:val="0"/>
      <w:marRight w:val="0"/>
      <w:marTop w:val="0"/>
      <w:marBottom w:val="0"/>
      <w:divBdr>
        <w:top w:val="none" w:sz="0" w:space="0" w:color="auto"/>
        <w:left w:val="none" w:sz="0" w:space="0" w:color="auto"/>
        <w:bottom w:val="none" w:sz="0" w:space="0" w:color="auto"/>
        <w:right w:val="none" w:sz="0" w:space="0" w:color="auto"/>
      </w:divBdr>
    </w:div>
    <w:div w:id="2067802535">
      <w:bodyDiv w:val="1"/>
      <w:marLeft w:val="0"/>
      <w:marRight w:val="0"/>
      <w:marTop w:val="0"/>
      <w:marBottom w:val="0"/>
      <w:divBdr>
        <w:top w:val="none" w:sz="0" w:space="0" w:color="auto"/>
        <w:left w:val="none" w:sz="0" w:space="0" w:color="auto"/>
        <w:bottom w:val="none" w:sz="0" w:space="0" w:color="auto"/>
        <w:right w:val="none" w:sz="0" w:space="0" w:color="auto"/>
      </w:divBdr>
    </w:div>
    <w:div w:id="2128159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yperlink" Target="file:///C:\Users\User\Desktop\School\4.c\!%20Natjecanja\e-Dnevnik%20Plus%20(drzavno%204.%20razred)\e-Dnevnik%20Plus%20-%20Dokumentacija%20RR.docx" TargetMode="External"/><Relationship Id="rId63" Type="http://schemas.openxmlformats.org/officeDocument/2006/relationships/hyperlink" Target="file:///C:\Users\User\Desktop\School\4.c\!%20Natjecanja\e-Dnevnik%20Plus%20(drzavno%204.%20razred)\e-Dnevnik%20Plus%20-%20Dokumentacija%20RR.docx" TargetMode="External"/><Relationship Id="rId159" Type="http://schemas.openxmlformats.org/officeDocument/2006/relationships/image" Target="media/image87.png"/><Relationship Id="rId170" Type="http://schemas.openxmlformats.org/officeDocument/2006/relationships/image" Target="media/image96.png"/><Relationship Id="rId226" Type="http://schemas.openxmlformats.org/officeDocument/2006/relationships/image" Target="media/image129.jpeg"/><Relationship Id="rId268" Type="http://schemas.openxmlformats.org/officeDocument/2006/relationships/hyperlink" Target="https://chrome.google.com/sync" TargetMode="External"/><Relationship Id="rId32" Type="http://schemas.openxmlformats.org/officeDocument/2006/relationships/hyperlink" Target="file:///C:\Users\User\Desktop\School\4.c\!%20Natjecanja\e-Dnevnik%20Plus%20(drzavno%204.%20razred)\e-Dnevnik%20Plus%20-%20Dokumentacija%20RR.docx" TargetMode="External"/><Relationship Id="rId74" Type="http://schemas.openxmlformats.org/officeDocument/2006/relationships/image" Target="media/image4.png"/><Relationship Id="rId128" Type="http://schemas.openxmlformats.org/officeDocument/2006/relationships/image" Target="media/image56.png"/><Relationship Id="rId5" Type="http://schemas.openxmlformats.org/officeDocument/2006/relationships/webSettings" Target="webSettings.xml"/><Relationship Id="rId181" Type="http://schemas.openxmlformats.org/officeDocument/2006/relationships/hyperlink" Target="https://www.upisi.hr/" TargetMode="External"/><Relationship Id="rId237" Type="http://schemas.openxmlformats.org/officeDocument/2006/relationships/hyperlink" Target="https://www.chartjs.org/" TargetMode="External"/><Relationship Id="rId279" Type="http://schemas.openxmlformats.org/officeDocument/2006/relationships/hyperlink" Target="https://github.com/ChrisRoss5/e-Dnevnik-Plus" TargetMode="External"/><Relationship Id="rId43" Type="http://schemas.openxmlformats.org/officeDocument/2006/relationships/hyperlink" Target="file:///C:\Users\User\Desktop\School\4.c\!%20Natjecanja\e-Dnevnik%20Plus%20(drzavno%204.%20razred)\e-Dnevnik%20Plus%20-%20Dokumentacija%20RR.docx" TargetMode="External"/><Relationship Id="rId139" Type="http://schemas.openxmlformats.org/officeDocument/2006/relationships/image" Target="media/image67.png"/><Relationship Id="rId290" Type="http://schemas.openxmlformats.org/officeDocument/2006/relationships/image" Target="media/image159.jpeg"/><Relationship Id="rId85" Type="http://schemas.openxmlformats.org/officeDocument/2006/relationships/image" Target="media/image13.png"/><Relationship Id="rId150" Type="http://schemas.openxmlformats.org/officeDocument/2006/relationships/image" Target="media/image78.png"/><Relationship Id="rId192" Type="http://schemas.openxmlformats.org/officeDocument/2006/relationships/hyperlink" Target="https://e-dnevnik.skole.hr/admin_class/class_courses" TargetMode="External"/><Relationship Id="rId206" Type="http://schemas.openxmlformats.org/officeDocument/2006/relationships/hyperlink" Target="https://ednevnik.plus/skole" TargetMode="External"/><Relationship Id="rId248" Type="http://schemas.openxmlformats.org/officeDocument/2006/relationships/image" Target="media/image134.jpeg"/><Relationship Id="rId12" Type="http://schemas.openxmlformats.org/officeDocument/2006/relationships/hyperlink" Target="file:///C:\Users\User\Desktop\School\4.c\!%20Natjecanja\e-Dnevnik%20Plus%20(drzavno%204.%20razred)\e-Dnevnik%20Plus%20-%20Dokumentacija%20RR.docx" TargetMode="External"/><Relationship Id="rId33" Type="http://schemas.openxmlformats.org/officeDocument/2006/relationships/hyperlink" Target="file:///C:\Users\User\Desktop\School\4.c\!%20Natjecanja\e-Dnevnik%20Plus%20(drzavno%204.%20razred)\e-Dnevnik%20Plus%20-%20Dokumentacija%20RR.docx" TargetMode="External"/><Relationship Id="rId108" Type="http://schemas.openxmlformats.org/officeDocument/2006/relationships/image" Target="media/image36.png"/><Relationship Id="rId129" Type="http://schemas.openxmlformats.org/officeDocument/2006/relationships/image" Target="media/image57.png"/><Relationship Id="rId280" Type="http://schemas.openxmlformats.org/officeDocument/2006/relationships/hyperlink" Target="https://www.namecheap.com/" TargetMode="External"/><Relationship Id="rId54" Type="http://schemas.openxmlformats.org/officeDocument/2006/relationships/hyperlink" Target="file:///C:\Users\User\Desktop\School\4.c\!%20Natjecanja\e-Dnevnik%20Plus%20(drzavno%204.%20razred)\e-Dnevnik%20Plus%20-%20Dokumentacija%20RR.docx" TargetMode="External"/><Relationship Id="rId75" Type="http://schemas.openxmlformats.org/officeDocument/2006/relationships/image" Target="media/image5.png"/><Relationship Id="rId96" Type="http://schemas.openxmlformats.org/officeDocument/2006/relationships/image" Target="media/image24.png"/><Relationship Id="rId140" Type="http://schemas.openxmlformats.org/officeDocument/2006/relationships/image" Target="media/image68.png"/><Relationship Id="rId161" Type="http://schemas.openxmlformats.org/officeDocument/2006/relationships/image" Target="media/image88.png"/><Relationship Id="rId182" Type="http://schemas.openxmlformats.org/officeDocument/2006/relationships/image" Target="media/image106.png"/><Relationship Id="rId217" Type="http://schemas.openxmlformats.org/officeDocument/2006/relationships/hyperlink" Target="https://firebase.google.com/docs/hosting/functions" TargetMode="External"/><Relationship Id="rId6" Type="http://schemas.openxmlformats.org/officeDocument/2006/relationships/footnotes" Target="footnotes.xml"/><Relationship Id="rId238" Type="http://schemas.openxmlformats.org/officeDocument/2006/relationships/hyperlink" Target="https://www.chartjs.org/docs/latest/" TargetMode="External"/><Relationship Id="rId259" Type="http://schemas.openxmlformats.org/officeDocument/2006/relationships/image" Target="media/image143.png"/><Relationship Id="rId23" Type="http://schemas.openxmlformats.org/officeDocument/2006/relationships/hyperlink" Target="file:///C:\Users\User\Desktop\School\4.c\!%20Natjecanja\e-Dnevnik%20Plus%20(drzavno%204.%20razred)\e-Dnevnik%20Plus%20-%20Dokumentacija%20RR.docx" TargetMode="External"/><Relationship Id="rId119" Type="http://schemas.openxmlformats.org/officeDocument/2006/relationships/image" Target="media/image47.png"/><Relationship Id="rId270" Type="http://schemas.openxmlformats.org/officeDocument/2006/relationships/image" Target="media/image144.png"/><Relationship Id="rId291" Type="http://schemas.openxmlformats.org/officeDocument/2006/relationships/image" Target="media/image160.png"/><Relationship Id="rId44" Type="http://schemas.openxmlformats.org/officeDocument/2006/relationships/hyperlink" Target="file:///C:\Users\User\Desktop\School\4.c\!%20Natjecanja\e-Dnevnik%20Plus%20(drzavno%204.%20razred)\e-Dnevnik%20Plus%20-%20Dokumentacija%20RR.docx" TargetMode="External"/><Relationship Id="rId65" Type="http://schemas.openxmlformats.org/officeDocument/2006/relationships/hyperlink" Target="https://ocjene.skole.hr" TargetMode="External"/><Relationship Id="rId86" Type="http://schemas.openxmlformats.org/officeDocument/2006/relationships/image" Target="media/image14.png"/><Relationship Id="rId130" Type="http://schemas.openxmlformats.org/officeDocument/2006/relationships/image" Target="media/image58.png"/><Relationship Id="rId151" Type="http://schemas.openxmlformats.org/officeDocument/2006/relationships/image" Target="media/image79.png"/><Relationship Id="rId172" Type="http://schemas.openxmlformats.org/officeDocument/2006/relationships/image" Target="media/image98.png"/><Relationship Id="rId193" Type="http://schemas.openxmlformats.org/officeDocument/2006/relationships/image" Target="media/image116.png"/><Relationship Id="rId207" Type="http://schemas.openxmlformats.org/officeDocument/2006/relationships/hyperlink" Target="chrome://apps" TargetMode="External"/><Relationship Id="rId228" Type="http://schemas.openxmlformats.org/officeDocument/2006/relationships/image" Target="media/image131.jpeg"/><Relationship Id="rId249" Type="http://schemas.openxmlformats.org/officeDocument/2006/relationships/image" Target="media/image136.png"/><Relationship Id="rId13" Type="http://schemas.openxmlformats.org/officeDocument/2006/relationships/hyperlink" Target="file:///C:\Users\User\Desktop\School\4.c\!%20Natjecanja\e-Dnevnik%20Plus%20(drzavno%204.%20razred)\e-Dnevnik%20Plus%20-%20Dokumentacija%20RR.docx" TargetMode="External"/><Relationship Id="rId109" Type="http://schemas.openxmlformats.org/officeDocument/2006/relationships/image" Target="media/image37.png"/><Relationship Id="rId260" Type="http://schemas.openxmlformats.org/officeDocument/2006/relationships/image" Target="media/image146.png"/><Relationship Id="rId281" Type="http://schemas.openxmlformats.org/officeDocument/2006/relationships/image" Target="media/image145.png"/><Relationship Id="rId34" Type="http://schemas.openxmlformats.org/officeDocument/2006/relationships/hyperlink" Target="file:///C:\Users\User\Desktop\School\4.c\!%20Natjecanja\e-Dnevnik%20Plus%20(drzavno%204.%20razred)\e-Dnevnik%20Plus%20-%20Dokumentacija%20RR.docx" TargetMode="External"/><Relationship Id="rId55" Type="http://schemas.openxmlformats.org/officeDocument/2006/relationships/hyperlink" Target="file:///C:\Users\User\Desktop\School\4.c\!%20Natjecanja\e-Dnevnik%20Plus%20(drzavno%204.%20razred)\e-Dnevnik%20Plus%20-%20Dokumentacija%20RR.docx" TargetMode="External"/><Relationship Id="rId76" Type="http://schemas.openxmlformats.org/officeDocument/2006/relationships/image" Target="media/image6.png"/><Relationship Id="rId97" Type="http://schemas.openxmlformats.org/officeDocument/2006/relationships/image" Target="media/image25.png"/><Relationship Id="rId120" Type="http://schemas.openxmlformats.org/officeDocument/2006/relationships/image" Target="media/image48.png"/><Relationship Id="rId141" Type="http://schemas.openxmlformats.org/officeDocument/2006/relationships/image" Target="media/image69.png"/><Relationship Id="rId7" Type="http://schemas.openxmlformats.org/officeDocument/2006/relationships/endnotes" Target="endnotes.xml"/><Relationship Id="rId162" Type="http://schemas.openxmlformats.org/officeDocument/2006/relationships/image" Target="media/image89.png"/><Relationship Id="rId183" Type="http://schemas.openxmlformats.org/officeDocument/2006/relationships/image" Target="media/image107.png"/><Relationship Id="rId218" Type="http://schemas.openxmlformats.org/officeDocument/2006/relationships/hyperlink" Target="https://www.youtube.com/watch?v=LOeioOKUKI8" TargetMode="External"/><Relationship Id="rId239" Type="http://schemas.openxmlformats.org/officeDocument/2006/relationships/hyperlink" Target="https://github.com/chartjs/Chart.js" TargetMode="External"/><Relationship Id="rId250" Type="http://schemas.openxmlformats.org/officeDocument/2006/relationships/image" Target="media/image137.png"/><Relationship Id="rId271" Type="http://schemas.openxmlformats.org/officeDocument/2006/relationships/hyperlink" Target="https://ednevnik.plus/donacije" TargetMode="External"/><Relationship Id="rId292" Type="http://schemas.openxmlformats.org/officeDocument/2006/relationships/image" Target="media/image159.png"/><Relationship Id="rId24" Type="http://schemas.openxmlformats.org/officeDocument/2006/relationships/hyperlink" Target="file:///C:\Users\User\Desktop\School\4.c\!%20Natjecanja\e-Dnevnik%20Plus%20(drzavno%204.%20razred)\e-Dnevnik%20Plus%20-%20Dokumentacija%20RR.docx" TargetMode="External"/><Relationship Id="rId45" Type="http://schemas.openxmlformats.org/officeDocument/2006/relationships/hyperlink" Target="file:///C:\Users\User\Desktop\School\4.c\!%20Natjecanja\e-Dnevnik%20Plus%20(drzavno%204.%20razred)\e-Dnevnik%20Plus%20-%20Dokumentacija%20RR.docx" TargetMode="External"/><Relationship Id="rId66" Type="http://schemas.openxmlformats.org/officeDocument/2006/relationships/hyperlink" Target="https://e-dnevnik.skole.hr" TargetMode="External"/><Relationship Id="rId87" Type="http://schemas.openxmlformats.org/officeDocument/2006/relationships/image" Target="media/image15.png"/><Relationship Id="rId110" Type="http://schemas.openxmlformats.org/officeDocument/2006/relationships/image" Target="media/image38.png"/><Relationship Id="rId131" Type="http://schemas.openxmlformats.org/officeDocument/2006/relationships/image" Target="media/image59.png"/><Relationship Id="rId152" Type="http://schemas.openxmlformats.org/officeDocument/2006/relationships/image" Target="media/image80.png"/><Relationship Id="rId173" Type="http://schemas.openxmlformats.org/officeDocument/2006/relationships/image" Target="media/image99.png"/><Relationship Id="rId194" Type="http://schemas.openxmlformats.org/officeDocument/2006/relationships/image" Target="media/image117.png"/><Relationship Id="rId208" Type="http://schemas.openxmlformats.org/officeDocument/2006/relationships/image" Target="media/image126.png"/><Relationship Id="rId229" Type="http://schemas.openxmlformats.org/officeDocument/2006/relationships/image" Target="media/image132.png"/><Relationship Id="rId240" Type="http://schemas.openxmlformats.org/officeDocument/2006/relationships/hyperlink" Target="https://github.com/chartjs/chartjs-plugin-annotation" TargetMode="External"/><Relationship Id="rId261" Type="http://schemas.openxmlformats.org/officeDocument/2006/relationships/image" Target="media/image147.png"/><Relationship Id="rId14" Type="http://schemas.openxmlformats.org/officeDocument/2006/relationships/hyperlink" Target="file:///C:\Users\User\Desktop\School\4.c\!%20Natjecanja\e-Dnevnik%20Plus%20(drzavno%204.%20razred)\e-Dnevnik%20Plus%20-%20Dokumentacija%20RR.docx" TargetMode="External"/><Relationship Id="rId35" Type="http://schemas.openxmlformats.org/officeDocument/2006/relationships/hyperlink" Target="file:///C:\Users\User\Desktop\School\4.c\!%20Natjecanja\e-Dnevnik%20Plus%20(drzavno%204.%20razred)\e-Dnevnik%20Plus%20-%20Dokumentacija%20RR.docx" TargetMode="External"/><Relationship Id="rId56" Type="http://schemas.openxmlformats.org/officeDocument/2006/relationships/hyperlink" Target="file:///C:\Users\User\Desktop\School\4.c\!%20Natjecanja\e-Dnevnik%20Plus%20(drzavno%204.%20razred)\e-Dnevnik%20Plus%20-%20Dokumentacija%20RR.docx" TargetMode="External"/><Relationship Id="rId77" Type="http://schemas.openxmlformats.org/officeDocument/2006/relationships/image" Target="media/image7.png"/><Relationship Id="rId100" Type="http://schemas.openxmlformats.org/officeDocument/2006/relationships/image" Target="media/image28.png"/><Relationship Id="rId282" Type="http://schemas.openxmlformats.org/officeDocument/2006/relationships/image" Target="media/image151.png"/><Relationship Id="rId8" Type="http://schemas.openxmlformats.org/officeDocument/2006/relationships/image" Target="media/image1.png"/><Relationship Id="rId98" Type="http://schemas.openxmlformats.org/officeDocument/2006/relationships/image" Target="media/image26.png"/><Relationship Id="rId121" Type="http://schemas.openxmlformats.org/officeDocument/2006/relationships/image" Target="media/image49.png"/><Relationship Id="rId142" Type="http://schemas.openxmlformats.org/officeDocument/2006/relationships/image" Target="media/image70.png"/><Relationship Id="rId163" Type="http://schemas.openxmlformats.org/officeDocument/2006/relationships/image" Target="media/image90.png"/><Relationship Id="rId184" Type="http://schemas.openxmlformats.org/officeDocument/2006/relationships/image" Target="media/image108.png"/><Relationship Id="rId219" Type="http://schemas.openxmlformats.org/officeDocument/2006/relationships/hyperlink" Target="https://www.arduino.cc/en/reference/SPI" TargetMode="External"/><Relationship Id="rId230" Type="http://schemas.openxmlformats.org/officeDocument/2006/relationships/hyperlink" Target="https://developer.chrome.com/extensions" TargetMode="External"/><Relationship Id="rId251" Type="http://schemas.openxmlformats.org/officeDocument/2006/relationships/image" Target="media/image138.jpeg"/><Relationship Id="rId25" Type="http://schemas.openxmlformats.org/officeDocument/2006/relationships/hyperlink" Target="file:///C:\Users\User\Desktop\School\4.c\!%20Natjecanja\e-Dnevnik%20Plus%20(drzavno%204.%20razred)\e-Dnevnik%20Plus%20-%20Dokumentacija%20RR.docx" TargetMode="External"/><Relationship Id="rId46" Type="http://schemas.openxmlformats.org/officeDocument/2006/relationships/hyperlink" Target="file:///C:\Users\User\Desktop\School\4.c\!%20Natjecanja\e-Dnevnik%20Plus%20(drzavno%204.%20razred)\e-Dnevnik%20Plus%20-%20Dokumentacija%20RR.docx" TargetMode="External"/><Relationship Id="rId67" Type="http://schemas.openxmlformats.org/officeDocument/2006/relationships/hyperlink" Target="https://ednevnik.plus" TargetMode="External"/><Relationship Id="rId272" Type="http://schemas.openxmlformats.org/officeDocument/2006/relationships/hyperlink" Target="https://developer.paypal.com/docs/api/overview/" TargetMode="External"/><Relationship Id="rId293" Type="http://schemas.openxmlformats.org/officeDocument/2006/relationships/hyperlink" Target="https://mzo.gov.hr/ser-skolski-e-rudnik-3419/3419" TargetMode="External"/><Relationship Id="rId88" Type="http://schemas.openxmlformats.org/officeDocument/2006/relationships/image" Target="media/image16.png"/><Relationship Id="rId111" Type="http://schemas.openxmlformats.org/officeDocument/2006/relationships/image" Target="media/image39.png"/><Relationship Id="rId132" Type="http://schemas.openxmlformats.org/officeDocument/2006/relationships/image" Target="media/image60.png"/><Relationship Id="rId153" Type="http://schemas.openxmlformats.org/officeDocument/2006/relationships/image" Target="media/image81.png"/><Relationship Id="rId174" Type="http://schemas.openxmlformats.org/officeDocument/2006/relationships/hyperlink" Target="https://www.upisi.hr/docs/Publikacija_redovni.pdf" TargetMode="External"/><Relationship Id="rId195" Type="http://schemas.openxmlformats.org/officeDocument/2006/relationships/image" Target="media/image118.png"/><Relationship Id="rId209" Type="http://schemas.openxmlformats.org/officeDocument/2006/relationships/image" Target="media/image127.png"/><Relationship Id="rId220" Type="http://schemas.openxmlformats.org/officeDocument/2006/relationships/hyperlink" Target="https://www.nxp.com/docs/en/data-sheet/MFRC522.pdf" TargetMode="External"/><Relationship Id="rId241" Type="http://schemas.openxmlformats.org/officeDocument/2006/relationships/hyperlink" Target="https://sortablejs.github.io/Sortable/" TargetMode="External"/><Relationship Id="rId15" Type="http://schemas.openxmlformats.org/officeDocument/2006/relationships/hyperlink" Target="file:///C:\Users\User\Desktop\School\4.c\!%20Natjecanja\e-Dnevnik%20Plus%20(drzavno%204.%20razred)\e-Dnevnik%20Plus%20-%20Dokumentacija%20RR.docx" TargetMode="External"/><Relationship Id="rId36" Type="http://schemas.openxmlformats.org/officeDocument/2006/relationships/hyperlink" Target="file:///C:\Users\User\Desktop\School\4.c\!%20Natjecanja\e-Dnevnik%20Plus%20(drzavno%204.%20razred)\e-Dnevnik%20Plus%20-%20Dokumentacija%20RR.docx" TargetMode="External"/><Relationship Id="rId57" Type="http://schemas.openxmlformats.org/officeDocument/2006/relationships/hyperlink" Target="file:///C:\Users\User\Desktop\School\4.c\!%20Natjecanja\e-Dnevnik%20Plus%20(drzavno%204.%20razred)\e-Dnevnik%20Plus%20-%20Dokumentacija%20RR.docx" TargetMode="External"/><Relationship Id="rId262" Type="http://schemas.openxmlformats.org/officeDocument/2006/relationships/image" Target="media/image148.png"/><Relationship Id="rId283" Type="http://schemas.openxmlformats.org/officeDocument/2006/relationships/image" Target="media/image152.png"/><Relationship Id="rId78" Type="http://schemas.openxmlformats.org/officeDocument/2006/relationships/image" Target="media/image8.png"/><Relationship Id="rId99" Type="http://schemas.openxmlformats.org/officeDocument/2006/relationships/image" Target="media/image27.png"/><Relationship Id="rId101" Type="http://schemas.openxmlformats.org/officeDocument/2006/relationships/image" Target="media/image29.png"/><Relationship Id="rId122" Type="http://schemas.openxmlformats.org/officeDocument/2006/relationships/image" Target="media/image50.png"/><Relationship Id="rId143" Type="http://schemas.openxmlformats.org/officeDocument/2006/relationships/image" Target="media/image71.png"/><Relationship Id="rId164" Type="http://schemas.openxmlformats.org/officeDocument/2006/relationships/hyperlink" Target="https://loomen.carnet.hr/my/)" TargetMode="External"/><Relationship Id="rId185" Type="http://schemas.openxmlformats.org/officeDocument/2006/relationships/image" Target="media/image109.png"/><Relationship Id="rId9" Type="http://schemas.openxmlformats.org/officeDocument/2006/relationships/hyperlink" Target="file:///C:\Users\User\Desktop\School\4.c\!%20Natjecanja\e-Dnevnik%20Plus%20(drzavno%204.%20razred)\e-Dnevnik%20Plus%20-%20Dokumentacija%20RR.docx" TargetMode="External"/><Relationship Id="rId210" Type="http://schemas.openxmlformats.org/officeDocument/2006/relationships/hyperlink" Target="http://davetayls.github.io/jquery.kinetic" TargetMode="External"/><Relationship Id="rId26" Type="http://schemas.openxmlformats.org/officeDocument/2006/relationships/hyperlink" Target="file:///C:\Users\User\Desktop\School\4.c\!%20Natjecanja\e-Dnevnik%20Plus%20(drzavno%204.%20razred)\e-Dnevnik%20Plus%20-%20Dokumentacija%20RR.docx" TargetMode="External"/><Relationship Id="rId231" Type="http://schemas.openxmlformats.org/officeDocument/2006/relationships/hyperlink" Target="https://en.wikipedia.org/wiki/Minification_(programming)" TargetMode="External"/><Relationship Id="rId252" Type="http://schemas.openxmlformats.org/officeDocument/2006/relationships/image" Target="media/image135.png"/><Relationship Id="rId273" Type="http://schemas.openxmlformats.org/officeDocument/2006/relationships/hyperlink" Target="https://googleapis.dev/nodejs/storage/latest/%23samples" TargetMode="External"/><Relationship Id="rId294" Type="http://schemas.openxmlformats.org/officeDocument/2006/relationships/image" Target="media/image161.png"/><Relationship Id="rId47" Type="http://schemas.openxmlformats.org/officeDocument/2006/relationships/hyperlink" Target="file:///C:\Users\User\Desktop\School\4.c\!%20Natjecanja\e-Dnevnik%20Plus%20(drzavno%204.%20razred)\e-Dnevnik%20Plus%20-%20Dokumentacija%20RR.docx" TargetMode="External"/><Relationship Id="rId68" Type="http://schemas.openxmlformats.org/officeDocument/2006/relationships/hyperlink" Target="https://chrome.google.com/webstore/bcnccmamhmcabokipgjechdeealcmdbe" TargetMode="External"/><Relationship Id="rId89" Type="http://schemas.openxmlformats.org/officeDocument/2006/relationships/image" Target="media/image17.png"/><Relationship Id="rId112" Type="http://schemas.openxmlformats.org/officeDocument/2006/relationships/image" Target="media/image40.png"/><Relationship Id="rId133" Type="http://schemas.openxmlformats.org/officeDocument/2006/relationships/image" Target="media/image61.png"/><Relationship Id="rId154" Type="http://schemas.openxmlformats.org/officeDocument/2006/relationships/image" Target="media/image82.png"/><Relationship Id="rId175" Type="http://schemas.openxmlformats.org/officeDocument/2006/relationships/image" Target="media/image100.png"/><Relationship Id="rId196" Type="http://schemas.openxmlformats.org/officeDocument/2006/relationships/hyperlink" Target="https://github.com/ChrisRoss5/e-Dnevnik-Plus-za-nastavnike" TargetMode="External"/><Relationship Id="rId16" Type="http://schemas.openxmlformats.org/officeDocument/2006/relationships/hyperlink" Target="file:///C:\Users\User\Desktop\School\4.c\!%20Natjecanja\e-Dnevnik%20Plus%20(drzavno%204.%20razred)\e-Dnevnik%20Plus%20-%20Dokumentacija%20RR.docx" TargetMode="External"/><Relationship Id="rId221" Type="http://schemas.openxmlformats.org/officeDocument/2006/relationships/hyperlink" Target="https://github.com/miguelbalboa/rfid" TargetMode="External"/><Relationship Id="rId242" Type="http://schemas.openxmlformats.org/officeDocument/2006/relationships/hyperlink" Target="https://github.com/SortableJS/Sortable" TargetMode="External"/><Relationship Id="rId263" Type="http://schemas.openxmlformats.org/officeDocument/2006/relationships/image" Target="media/image149.png"/><Relationship Id="rId284" Type="http://schemas.openxmlformats.org/officeDocument/2006/relationships/image" Target="media/image153.png"/><Relationship Id="rId37" Type="http://schemas.openxmlformats.org/officeDocument/2006/relationships/hyperlink" Target="file:///C:\Users\User\Desktop\School\4.c\!%20Natjecanja\e-Dnevnik%20Plus%20(drzavno%204.%20razred)\e-Dnevnik%20Plus%20-%20Dokumentacija%20RR.docx" TargetMode="External"/><Relationship Id="rId58" Type="http://schemas.openxmlformats.org/officeDocument/2006/relationships/hyperlink" Target="file:///C:\Users\User\Desktop\School\4.c\!%20Natjecanja\e-Dnevnik%20Plus%20(drzavno%204.%20razred)\e-Dnevnik%20Plus%20-%20Dokumentacija%20RR.docx" TargetMode="External"/><Relationship Id="rId79" Type="http://schemas.openxmlformats.org/officeDocument/2006/relationships/image" Target="media/image9.png"/><Relationship Id="rId102" Type="http://schemas.openxmlformats.org/officeDocument/2006/relationships/image" Target="media/image30.png"/><Relationship Id="rId123" Type="http://schemas.openxmlformats.org/officeDocument/2006/relationships/image" Target="media/image51.png"/><Relationship Id="rId144" Type="http://schemas.openxmlformats.org/officeDocument/2006/relationships/image" Target="media/image72.png"/><Relationship Id="rId90" Type="http://schemas.openxmlformats.org/officeDocument/2006/relationships/image" Target="media/image18.png"/><Relationship Id="rId165" Type="http://schemas.openxmlformats.org/officeDocument/2006/relationships/image" Target="media/image91.png"/><Relationship Id="rId186" Type="http://schemas.openxmlformats.org/officeDocument/2006/relationships/image" Target="media/image110.png"/><Relationship Id="rId211" Type="http://schemas.openxmlformats.org/officeDocument/2006/relationships/hyperlink" Target="https://github.com/davetayls/jquery.kinetic" TargetMode="External"/><Relationship Id="rId232" Type="http://schemas.openxmlformats.org/officeDocument/2006/relationships/hyperlink" Target="https://jquery.com/" TargetMode="External"/><Relationship Id="rId253" Type="http://schemas.openxmlformats.org/officeDocument/2006/relationships/hyperlink" Target="https://code.visualstudio.com/" TargetMode="External"/><Relationship Id="rId274" Type="http://schemas.openxmlformats.org/officeDocument/2006/relationships/hyperlink" Target="https://console.cloud.google.com" TargetMode="External"/><Relationship Id="rId295" Type="http://schemas.openxmlformats.org/officeDocument/2006/relationships/footer" Target="footer2.xml"/><Relationship Id="rId27" Type="http://schemas.openxmlformats.org/officeDocument/2006/relationships/hyperlink" Target="file:///C:\Users\User\Desktop\School\4.c\!%20Natjecanja\e-Dnevnik%20Plus%20(drzavno%204.%20razred)\e-Dnevnik%20Plus%20-%20Dokumentacija%20RR.docx" TargetMode="External"/><Relationship Id="rId48" Type="http://schemas.openxmlformats.org/officeDocument/2006/relationships/hyperlink" Target="file:///C:\Users\User\Desktop\School\4.c\!%20Natjecanja\e-Dnevnik%20Plus%20(drzavno%204.%20razred)\e-Dnevnik%20Plus%20-%20Dokumentacija%20RR.docx" TargetMode="External"/><Relationship Id="rId69" Type="http://schemas.openxmlformats.org/officeDocument/2006/relationships/hyperlink" Target="https://chrome.google.com/webstore/detail/jefappmpehdgllijkjpekdmkbmbigbnl" TargetMode="External"/><Relationship Id="rId113" Type="http://schemas.openxmlformats.org/officeDocument/2006/relationships/image" Target="media/image41.png"/><Relationship Id="rId134" Type="http://schemas.openxmlformats.org/officeDocument/2006/relationships/image" Target="media/image62.png"/><Relationship Id="rId80" Type="http://schemas.openxmlformats.org/officeDocument/2006/relationships/image" Target="media/image10.png"/><Relationship Id="rId155" Type="http://schemas.openxmlformats.org/officeDocument/2006/relationships/image" Target="media/image83.png"/><Relationship Id="rId176" Type="http://schemas.openxmlformats.org/officeDocument/2006/relationships/image" Target="media/image101.png"/><Relationship Id="rId197" Type="http://schemas.openxmlformats.org/officeDocument/2006/relationships/image" Target="media/image119.png"/><Relationship Id="rId222" Type="http://schemas.openxmlformats.org/officeDocument/2006/relationships/hyperlink" Target="https://www.instructables.com/id/RFID-Tag-Reading-and-Writing-TfCD-Project/" TargetMode="External"/><Relationship Id="rId243" Type="http://schemas.openxmlformats.org/officeDocument/2006/relationships/hyperlink" Target="https://simonwep.github.io/pickr/" TargetMode="External"/><Relationship Id="rId264" Type="http://schemas.openxmlformats.org/officeDocument/2006/relationships/image" Target="media/image150.png"/><Relationship Id="rId285" Type="http://schemas.openxmlformats.org/officeDocument/2006/relationships/image" Target="media/image156.png"/><Relationship Id="rId17" Type="http://schemas.openxmlformats.org/officeDocument/2006/relationships/hyperlink" Target="file:///C:\Users\User\Desktop\School\4.c\!%20Natjecanja\e-Dnevnik%20Plus%20(drzavno%204.%20razred)\e-Dnevnik%20Plus%20-%20Dokumentacija%20RR.docx" TargetMode="External"/><Relationship Id="rId38" Type="http://schemas.openxmlformats.org/officeDocument/2006/relationships/hyperlink" Target="file:///C:\Users\User\Desktop\School\4.c\!%20Natjecanja\e-Dnevnik%20Plus%20(drzavno%204.%20razred)\e-Dnevnik%20Plus%20-%20Dokumentacija%20RR.docx" TargetMode="External"/><Relationship Id="rId59" Type="http://schemas.openxmlformats.org/officeDocument/2006/relationships/hyperlink" Target="file:///C:\Users\User\Desktop\School\4.c\!%20Natjecanja\e-Dnevnik%20Plus%20(drzavno%204.%20razred)\e-Dnevnik%20Plus%20-%20Dokumentacija%20RR.docx" TargetMode="External"/><Relationship Id="rId103" Type="http://schemas.openxmlformats.org/officeDocument/2006/relationships/image" Target="media/image31.png"/><Relationship Id="rId124" Type="http://schemas.openxmlformats.org/officeDocument/2006/relationships/image" Target="media/image52.png"/><Relationship Id="rId70" Type="http://schemas.openxmlformats.org/officeDocument/2006/relationships/image" Target="media/image2.png"/><Relationship Id="rId91" Type="http://schemas.openxmlformats.org/officeDocument/2006/relationships/image" Target="media/image19.png"/><Relationship Id="rId145" Type="http://schemas.openxmlformats.org/officeDocument/2006/relationships/image" Target="media/image73.png"/><Relationship Id="rId166" Type="http://schemas.openxmlformats.org/officeDocument/2006/relationships/image" Target="media/image92.png"/><Relationship Id="rId187" Type="http://schemas.openxmlformats.org/officeDocument/2006/relationships/image" Target="media/image111.png"/><Relationship Id="rId1" Type="http://schemas.openxmlformats.org/officeDocument/2006/relationships/customXml" Target="../customXml/item1.xml"/><Relationship Id="rId212" Type="http://schemas.openxmlformats.org/officeDocument/2006/relationships/hyperlink" Target="https://developer.chrome.com/apps" TargetMode="External"/><Relationship Id="rId233" Type="http://schemas.openxmlformats.org/officeDocument/2006/relationships/hyperlink" Target="https://api.jquery.com/" TargetMode="External"/><Relationship Id="rId254" Type="http://schemas.openxmlformats.org/officeDocument/2006/relationships/image" Target="media/image138.png"/><Relationship Id="rId28" Type="http://schemas.openxmlformats.org/officeDocument/2006/relationships/hyperlink" Target="file:///C:\Users\User\Desktop\School\4.c\!%20Natjecanja\e-Dnevnik%20Plus%20(drzavno%204.%20razred)\e-Dnevnik%20Plus%20-%20Dokumentacija%20RR.docx" TargetMode="External"/><Relationship Id="rId49" Type="http://schemas.openxmlformats.org/officeDocument/2006/relationships/hyperlink" Target="file:///C:\Users\User\Desktop\School\4.c\!%20Natjecanja\e-Dnevnik%20Plus%20(drzavno%204.%20razred)\e-Dnevnik%20Plus%20-%20Dokumentacija%20RR.docx" TargetMode="External"/><Relationship Id="rId114" Type="http://schemas.openxmlformats.org/officeDocument/2006/relationships/image" Target="media/image42.png"/><Relationship Id="rId275" Type="http://schemas.openxmlformats.org/officeDocument/2006/relationships/hyperlink" Target="https://console.firebase.google.com/" TargetMode="External"/><Relationship Id="rId296" Type="http://schemas.openxmlformats.org/officeDocument/2006/relationships/fontTable" Target="fontTable.xml"/><Relationship Id="rId60" Type="http://schemas.openxmlformats.org/officeDocument/2006/relationships/hyperlink" Target="file:///C:\Users\User\Desktop\School\4.c\!%20Natjecanja\e-Dnevnik%20Plus%20(drzavno%204.%20razred)\e-Dnevnik%20Plus%20-%20Dokumentacija%20RR.docx" TargetMode="External"/><Relationship Id="rId81" Type="http://schemas.openxmlformats.org/officeDocument/2006/relationships/image" Target="media/image11.png"/><Relationship Id="rId135" Type="http://schemas.openxmlformats.org/officeDocument/2006/relationships/image" Target="media/image63.png"/><Relationship Id="rId156" Type="http://schemas.openxmlformats.org/officeDocument/2006/relationships/image" Target="media/image84.png"/><Relationship Id="rId177" Type="http://schemas.openxmlformats.org/officeDocument/2006/relationships/image" Target="media/image102.png"/><Relationship Id="rId198" Type="http://schemas.openxmlformats.org/officeDocument/2006/relationships/image" Target="media/image120.jpeg"/><Relationship Id="rId202" Type="http://schemas.openxmlformats.org/officeDocument/2006/relationships/image" Target="media/image122.jpeg"/><Relationship Id="rId223" Type="http://schemas.openxmlformats.org/officeDocument/2006/relationships/hyperlink" Target="https://en.wikipedia.org/wiki/Near-field_communication" TargetMode="External"/><Relationship Id="rId244" Type="http://schemas.openxmlformats.org/officeDocument/2006/relationships/hyperlink" Target="https://github.com/Simonwep/pickr" TargetMode="External"/><Relationship Id="rId18" Type="http://schemas.openxmlformats.org/officeDocument/2006/relationships/hyperlink" Target="file:///C:\Users\User\Desktop\School\4.c\!%20Natjecanja\e-Dnevnik%20Plus%20(drzavno%204.%20razred)\e-Dnevnik%20Plus%20-%20Dokumentacija%20RR.docx" TargetMode="External"/><Relationship Id="rId39" Type="http://schemas.openxmlformats.org/officeDocument/2006/relationships/hyperlink" Target="file:///C:\Users\User\Desktop\School\4.c\!%20Natjecanja\e-Dnevnik%20Plus%20(drzavno%204.%20razred)\e-Dnevnik%20Plus%20-%20Dokumentacija%20RR.docx" TargetMode="External"/><Relationship Id="rId265" Type="http://schemas.openxmlformats.org/officeDocument/2006/relationships/hyperlink" Target="https://developer.chrome.com/apps/storage" TargetMode="External"/><Relationship Id="rId286" Type="http://schemas.openxmlformats.org/officeDocument/2006/relationships/image" Target="media/image157.png"/><Relationship Id="rId50" Type="http://schemas.openxmlformats.org/officeDocument/2006/relationships/hyperlink" Target="file:///C:\Users\User\Desktop\School\4.c\!%20Natjecanja\e-Dnevnik%20Plus%20(drzavno%204.%20razred)\e-Dnevnik%20Plus%20-%20Dokumentacija%20RR.docx" TargetMode="External"/><Relationship Id="rId104" Type="http://schemas.openxmlformats.org/officeDocument/2006/relationships/image" Target="media/image32.png"/><Relationship Id="rId125" Type="http://schemas.openxmlformats.org/officeDocument/2006/relationships/image" Target="media/image53.png"/><Relationship Id="rId146" Type="http://schemas.openxmlformats.org/officeDocument/2006/relationships/image" Target="media/image74.png"/><Relationship Id="rId167" Type="http://schemas.openxmlformats.org/officeDocument/2006/relationships/image" Target="media/image93.png"/><Relationship Id="rId188" Type="http://schemas.openxmlformats.org/officeDocument/2006/relationships/image" Target="media/image112.png"/><Relationship Id="rId71" Type="http://schemas.openxmlformats.org/officeDocument/2006/relationships/image" Target="media/image3.jpeg"/><Relationship Id="rId92" Type="http://schemas.openxmlformats.org/officeDocument/2006/relationships/image" Target="media/image20.png"/><Relationship Id="rId213" Type="http://schemas.openxmlformats.org/officeDocument/2006/relationships/hyperlink" Target="https://firebase.google.com/pricing" TargetMode="External"/><Relationship Id="rId234" Type="http://schemas.openxmlformats.org/officeDocument/2006/relationships/hyperlink" Target="https://jquerymodal.com/" TargetMode="External"/><Relationship Id="rId2" Type="http://schemas.openxmlformats.org/officeDocument/2006/relationships/numbering" Target="numbering.xml"/><Relationship Id="rId29" Type="http://schemas.openxmlformats.org/officeDocument/2006/relationships/hyperlink" Target="file:///C:\Users\User\Desktop\School\4.c\!%20Natjecanja\e-Dnevnik%20Plus%20(drzavno%204.%20razred)\e-Dnevnik%20Plus%20-%20Dokumentacija%20RR.docx" TargetMode="External"/><Relationship Id="rId255" Type="http://schemas.openxmlformats.org/officeDocument/2006/relationships/image" Target="media/image139.png"/><Relationship Id="rId276" Type="http://schemas.openxmlformats.org/officeDocument/2006/relationships/hyperlink" Target="https://ednevnik.plus/" TargetMode="External"/><Relationship Id="rId297" Type="http://schemas.microsoft.com/office/2011/relationships/people" Target="people.xml"/><Relationship Id="rId40" Type="http://schemas.openxmlformats.org/officeDocument/2006/relationships/hyperlink" Target="file:///C:\Users\User\Desktop\School\4.c\!%20Natjecanja\e-Dnevnik%20Plus%20(drzavno%204.%20razred)\e-Dnevnik%20Plus%20-%20Dokumentacija%20RR.docx" TargetMode="External"/><Relationship Id="rId115" Type="http://schemas.openxmlformats.org/officeDocument/2006/relationships/image" Target="media/image43.png"/><Relationship Id="rId136" Type="http://schemas.openxmlformats.org/officeDocument/2006/relationships/image" Target="media/image64.png"/><Relationship Id="rId157" Type="http://schemas.openxmlformats.org/officeDocument/2006/relationships/image" Target="media/image85.png"/><Relationship Id="rId178" Type="http://schemas.openxmlformats.org/officeDocument/2006/relationships/image" Target="media/image103.png"/><Relationship Id="rId61" Type="http://schemas.openxmlformats.org/officeDocument/2006/relationships/hyperlink" Target="file:///C:\Users\User\Desktop\School\4.c\!%20Natjecanja\e-Dnevnik%20Plus%20(drzavno%204.%20razred)\e-Dnevnik%20Plus%20-%20Dokumentacija%20RR.docx" TargetMode="External"/><Relationship Id="rId82" Type="http://schemas.microsoft.com/office/2007/relationships/hdphoto" Target="media/hdphoto1.wdp"/><Relationship Id="rId199" Type="http://schemas.openxmlformats.org/officeDocument/2006/relationships/image" Target="media/image121.jpeg"/><Relationship Id="rId203" Type="http://schemas.openxmlformats.org/officeDocument/2006/relationships/image" Target="media/image123.jpeg"/><Relationship Id="rId19" Type="http://schemas.openxmlformats.org/officeDocument/2006/relationships/hyperlink" Target="file:///C:\Users\User\Desktop\School\4.c\!%20Natjecanja\e-Dnevnik%20Plus%20(drzavno%204.%20razred)\e-Dnevnik%20Plus%20-%20Dokumentacija%20RR.docx" TargetMode="External"/><Relationship Id="rId224" Type="http://schemas.openxmlformats.org/officeDocument/2006/relationships/hyperlink" Target="https://hr.wikipedia.org/wiki/RFID" TargetMode="External"/><Relationship Id="rId245" Type="http://schemas.openxmlformats.org/officeDocument/2006/relationships/hyperlink" Target="https://codepen.io/andreasstorm/pen/deRvMy" TargetMode="External"/><Relationship Id="rId266" Type="http://schemas.openxmlformats.org/officeDocument/2006/relationships/hyperlink" Target="https://github.com/dwyl/learn-to-send-email-via-google-script-html-no-server" TargetMode="External"/><Relationship Id="rId287" Type="http://schemas.openxmlformats.org/officeDocument/2006/relationships/image" Target="media/image154.png"/><Relationship Id="rId30" Type="http://schemas.openxmlformats.org/officeDocument/2006/relationships/hyperlink" Target="file:///C:\Users\User\Desktop\School\4.c\!%20Natjecanja\e-Dnevnik%20Plus%20(drzavno%204.%20razred)\e-Dnevnik%20Plus%20-%20Dokumentacija%20RR.docx" TargetMode="External"/><Relationship Id="rId105" Type="http://schemas.openxmlformats.org/officeDocument/2006/relationships/image" Target="media/image33.png"/><Relationship Id="rId126" Type="http://schemas.openxmlformats.org/officeDocument/2006/relationships/image" Target="media/image54.png"/><Relationship Id="rId147" Type="http://schemas.openxmlformats.org/officeDocument/2006/relationships/image" Target="media/image75.png"/><Relationship Id="rId168" Type="http://schemas.openxmlformats.org/officeDocument/2006/relationships/image" Target="media/image94.png"/><Relationship Id="rId51" Type="http://schemas.openxmlformats.org/officeDocument/2006/relationships/hyperlink" Target="file:///C:\Users\User\Desktop\School\4.c\!%20Natjecanja\e-Dnevnik%20Plus%20(drzavno%204.%20razred)\e-Dnevnik%20Plus%20-%20Dokumentacija%20RR.docx" TargetMode="External"/><Relationship Id="rId72" Type="http://schemas.openxmlformats.org/officeDocument/2006/relationships/image" Target="cid:16f963d0c9bd514a1291" TargetMode="External"/><Relationship Id="rId93" Type="http://schemas.openxmlformats.org/officeDocument/2006/relationships/image" Target="media/image21.png"/><Relationship Id="rId189" Type="http://schemas.openxmlformats.org/officeDocument/2006/relationships/image" Target="media/image113.png"/><Relationship Id="rId3" Type="http://schemas.openxmlformats.org/officeDocument/2006/relationships/styles" Target="styles.xml"/><Relationship Id="rId214" Type="http://schemas.openxmlformats.org/officeDocument/2006/relationships/hyperlink" Target="https://cloud.google.com/free" TargetMode="External"/><Relationship Id="rId235" Type="http://schemas.openxmlformats.org/officeDocument/2006/relationships/hyperlink" Target="https://github.com/kylefox/jquery-modal" TargetMode="External"/><Relationship Id="rId256" Type="http://schemas.openxmlformats.org/officeDocument/2006/relationships/image" Target="media/image140.png"/><Relationship Id="rId277" Type="http://schemas.openxmlformats.org/officeDocument/2006/relationships/hyperlink" Target="mailto:kristijan.ros@gmail.com" TargetMode="External"/><Relationship Id="rId298" Type="http://schemas.openxmlformats.org/officeDocument/2006/relationships/theme" Target="theme/theme1.xml"/><Relationship Id="rId116" Type="http://schemas.openxmlformats.org/officeDocument/2006/relationships/image" Target="media/image44.png"/><Relationship Id="rId137" Type="http://schemas.openxmlformats.org/officeDocument/2006/relationships/image" Target="media/image65.png"/><Relationship Id="rId158" Type="http://schemas.openxmlformats.org/officeDocument/2006/relationships/image" Target="media/image86.png"/><Relationship Id="rId20" Type="http://schemas.openxmlformats.org/officeDocument/2006/relationships/hyperlink" Target="file:///C:\Users\User\Desktop\School\4.c\!%20Natjecanja\e-Dnevnik%20Plus%20(drzavno%204.%20razred)\e-Dnevnik%20Plus%20-%20Dokumentacija%20RR.docx" TargetMode="External"/><Relationship Id="rId41" Type="http://schemas.openxmlformats.org/officeDocument/2006/relationships/hyperlink" Target="file:///C:\Users\User\Desktop\School\4.c\!%20Natjecanja\e-Dnevnik%20Plus%20(drzavno%204.%20razred)\e-Dnevnik%20Plus%20-%20Dokumentacija%20RR.docx" TargetMode="External"/><Relationship Id="rId62" Type="http://schemas.openxmlformats.org/officeDocument/2006/relationships/hyperlink" Target="file:///C:\Users\User\Desktop\School\4.c\!%20Natjecanja\e-Dnevnik%20Plus%20(drzavno%204.%20razred)\e-Dnevnik%20Plus%20-%20Dokumentacija%20RR.docx" TargetMode="External"/><Relationship Id="rId83" Type="http://schemas.openxmlformats.org/officeDocument/2006/relationships/image" Target="media/image12.png"/><Relationship Id="rId179" Type="http://schemas.openxmlformats.org/officeDocument/2006/relationships/image" Target="media/image104.png"/><Relationship Id="rId190" Type="http://schemas.openxmlformats.org/officeDocument/2006/relationships/image" Target="media/image114.png"/><Relationship Id="rId204" Type="http://schemas.openxmlformats.org/officeDocument/2006/relationships/image" Target="media/image124.jpeg"/><Relationship Id="rId225" Type="http://schemas.openxmlformats.org/officeDocument/2006/relationships/hyperlink" Target="https://ednevnik.plus/skole/prijenos/" TargetMode="External"/><Relationship Id="rId246" Type="http://schemas.openxmlformats.org/officeDocument/2006/relationships/image" Target="media/image131.png"/><Relationship Id="rId267" Type="http://schemas.openxmlformats.org/officeDocument/2006/relationships/hyperlink" Target="https://www.upisi.hr/docs/Broj_bodova_potrebnih_za_upis_.pdf" TargetMode="External"/><Relationship Id="rId288" Type="http://schemas.openxmlformats.org/officeDocument/2006/relationships/image" Target="media/image155.jpeg"/><Relationship Id="rId106" Type="http://schemas.openxmlformats.org/officeDocument/2006/relationships/image" Target="media/image34.png"/><Relationship Id="rId127" Type="http://schemas.openxmlformats.org/officeDocument/2006/relationships/image" Target="media/image55.png"/><Relationship Id="rId10" Type="http://schemas.openxmlformats.org/officeDocument/2006/relationships/hyperlink" Target="file:///C:\Users\User\Desktop\School\4.c\!%20Natjecanja\e-Dnevnik%20Plus%20(drzavno%204.%20razred)\e-Dnevnik%20Plus%20-%20Dokumentacija%20RR.docx" TargetMode="External"/><Relationship Id="rId31" Type="http://schemas.openxmlformats.org/officeDocument/2006/relationships/hyperlink" Target="file:///C:\Users\User\Desktop\School\4.c\!%20Natjecanja\e-Dnevnik%20Plus%20(drzavno%204.%20razred)\e-Dnevnik%20Plus%20-%20Dokumentacija%20RR.docx" TargetMode="External"/><Relationship Id="rId52" Type="http://schemas.openxmlformats.org/officeDocument/2006/relationships/hyperlink" Target="file:///C:\Users\User\Desktop\School\4.c\!%20Natjecanja\e-Dnevnik%20Plus%20(drzavno%204.%20razred)\e-Dnevnik%20Plus%20-%20Dokumentacija%20RR.docx" TargetMode="External"/><Relationship Id="rId73" Type="http://schemas.openxmlformats.org/officeDocument/2006/relationships/hyperlink" Target="chrome://extensions" TargetMode="External"/><Relationship Id="rId94" Type="http://schemas.openxmlformats.org/officeDocument/2006/relationships/image" Target="media/image22.png"/><Relationship Id="rId148" Type="http://schemas.openxmlformats.org/officeDocument/2006/relationships/image" Target="media/image76.png"/><Relationship Id="rId169" Type="http://schemas.openxmlformats.org/officeDocument/2006/relationships/image" Target="media/image95.png"/><Relationship Id="rId4" Type="http://schemas.openxmlformats.org/officeDocument/2006/relationships/settings" Target="settings.xml"/><Relationship Id="rId180" Type="http://schemas.openxmlformats.org/officeDocument/2006/relationships/image" Target="media/image105.png"/><Relationship Id="rId215" Type="http://schemas.openxmlformats.org/officeDocument/2006/relationships/image" Target="media/image128.png"/><Relationship Id="rId236" Type="http://schemas.openxmlformats.org/officeDocument/2006/relationships/hyperlink" Target="https://en.wikipedia.org/wiki/MIT_License" TargetMode="External"/><Relationship Id="rId257" Type="http://schemas.openxmlformats.org/officeDocument/2006/relationships/image" Target="media/image141.png"/><Relationship Id="rId278" Type="http://schemas.openxmlformats.org/officeDocument/2006/relationships/hyperlink" Target="https://pages.github.com/" TargetMode="External"/><Relationship Id="rId42" Type="http://schemas.openxmlformats.org/officeDocument/2006/relationships/hyperlink" Target="file:///C:\Users\User\Desktop\School\4.c\!%20Natjecanja\e-Dnevnik%20Plus%20(drzavno%204.%20razred)\e-Dnevnik%20Plus%20-%20Dokumentacija%20RR.docx" TargetMode="External"/><Relationship Id="rId84" Type="http://schemas.openxmlformats.org/officeDocument/2006/relationships/hyperlink" Target="https://ednevnik.plus/azuriran" TargetMode="External"/><Relationship Id="rId138" Type="http://schemas.openxmlformats.org/officeDocument/2006/relationships/image" Target="media/image66.png"/><Relationship Id="rId191" Type="http://schemas.openxmlformats.org/officeDocument/2006/relationships/image" Target="media/image115.jpeg"/><Relationship Id="rId205" Type="http://schemas.openxmlformats.org/officeDocument/2006/relationships/image" Target="media/image125.jpeg"/><Relationship Id="rId247" Type="http://schemas.openxmlformats.org/officeDocument/2006/relationships/image" Target="media/image133.png"/><Relationship Id="rId107" Type="http://schemas.openxmlformats.org/officeDocument/2006/relationships/image" Target="media/image35.png"/><Relationship Id="rId289" Type="http://schemas.openxmlformats.org/officeDocument/2006/relationships/image" Target="media/image158.png"/><Relationship Id="rId11" Type="http://schemas.openxmlformats.org/officeDocument/2006/relationships/hyperlink" Target="file:///C:\Users\User\Desktop\School\4.c\!%20Natjecanja\e-Dnevnik%20Plus%20(drzavno%204.%20razred)\e-Dnevnik%20Plus%20-%20Dokumentacija%20RR.docx" TargetMode="External"/><Relationship Id="rId53" Type="http://schemas.openxmlformats.org/officeDocument/2006/relationships/hyperlink" Target="file:///C:\Users\User\Desktop\School\4.c\!%20Natjecanja\e-Dnevnik%20Plus%20(drzavno%204.%20razred)\e-Dnevnik%20Plus%20-%20Dokumentacija%20RR.docx" TargetMode="External"/><Relationship Id="rId149" Type="http://schemas.openxmlformats.org/officeDocument/2006/relationships/image" Target="media/image77.png"/><Relationship Id="rId95" Type="http://schemas.openxmlformats.org/officeDocument/2006/relationships/image" Target="media/image23.png"/><Relationship Id="rId160" Type="http://schemas.openxmlformats.org/officeDocument/2006/relationships/hyperlink" Target="https://ocjene.skole.hr/school" TargetMode="External"/><Relationship Id="rId216" Type="http://schemas.openxmlformats.org/officeDocument/2006/relationships/hyperlink" Target="https://firebase.googleblog.com/2018/03/adding-free-usage-to-blaze-pricing-plan.html" TargetMode="External"/><Relationship Id="rId258" Type="http://schemas.openxmlformats.org/officeDocument/2006/relationships/image" Target="media/image142.png"/><Relationship Id="rId22" Type="http://schemas.openxmlformats.org/officeDocument/2006/relationships/hyperlink" Target="file:///C:\Users\User\Desktop\School\4.c\!%20Natjecanja\e-Dnevnik%20Plus%20(drzavno%204.%20razred)\e-Dnevnik%20Plus%20-%20Dokumentacija%20RR.docx" TargetMode="External"/><Relationship Id="rId64" Type="http://schemas.openxmlformats.org/officeDocument/2006/relationships/footer" Target="footer1.xml"/><Relationship Id="rId118" Type="http://schemas.openxmlformats.org/officeDocument/2006/relationships/image" Target="media/image46.png"/><Relationship Id="rId171" Type="http://schemas.openxmlformats.org/officeDocument/2006/relationships/image" Target="media/image97.png"/><Relationship Id="rId227" Type="http://schemas.openxmlformats.org/officeDocument/2006/relationships/image" Target="media/image130.png"/><Relationship Id="rId269" Type="http://schemas.openxmlformats.org/officeDocument/2006/relationships/hyperlink" Target="https://chrome.google.com/syn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noFill/>
          <a:miter lim="800000"/>
          <a:headEnd/>
          <a:tailEnd/>
        </a:ln>
      </a:spPr>
      <a:bodyPr rot="0" vert="horz" wrap="square" lIns="91440" tIns="45720" rIns="91440" bIns="45720" anchor="t" anchorCtr="0">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4E3BF2-C2FD-47B8-BE03-03692BB89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75</Pages>
  <Words>14943</Words>
  <Characters>85176</Characters>
  <Application>Microsoft Office Word</Application>
  <DocSecurity>0</DocSecurity>
  <Lines>709</Lines>
  <Paragraphs>199</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99920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Kristijan Ross</dc:creator>
  <cp:keywords/>
  <dc:description/>
  <cp:lastModifiedBy>Kristijan Ross</cp:lastModifiedBy>
  <cp:revision>8</cp:revision>
  <dcterms:created xsi:type="dcterms:W3CDTF">2020-10-01T19:14:00Z</dcterms:created>
  <dcterms:modified xsi:type="dcterms:W3CDTF">2020-10-01T20:46:00Z</dcterms:modified>
</cp:coreProperties>
</file>